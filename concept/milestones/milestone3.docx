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D1035" w:rsidRDefault="00BD1035"/>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29345E">
      <w:pPr>
        <w:jc w:val="center"/>
      </w:pPr>
      <w:r>
        <w:rPr>
          <w:rFonts w:ascii="Times New Roman" w:eastAsia="Times New Roman" w:hAnsi="Times New Roman" w:cs="Times New Roman"/>
          <w:b/>
          <w:sz w:val="48"/>
          <w:szCs w:val="48"/>
        </w:rPr>
        <w:t xml:space="preserve">Introduction to Web Development </w:t>
      </w:r>
    </w:p>
    <w:p w:rsidR="00BD1035" w:rsidRDefault="003050B3">
      <w:pPr>
        <w:jc w:val="center"/>
      </w:pPr>
      <w:r w:rsidRPr="003050B3">
        <w:rPr>
          <w:rFonts w:ascii="Times New Roman" w:eastAsia="Times New Roman" w:hAnsi="Times New Roman" w:cs="Times New Roman"/>
          <w:b/>
          <w:sz w:val="32"/>
          <w:szCs w:val="32"/>
        </w:rPr>
        <w:t xml:space="preserve">Skeleton </w:t>
      </w:r>
      <w:r w:rsidR="00127F30">
        <w:rPr>
          <w:rFonts w:ascii="Times New Roman" w:eastAsia="Times New Roman" w:hAnsi="Times New Roman" w:cs="Times New Roman"/>
          <w:b/>
          <w:sz w:val="32"/>
          <w:szCs w:val="32"/>
        </w:rPr>
        <w:t>S</w:t>
      </w:r>
      <w:r w:rsidRPr="003050B3">
        <w:rPr>
          <w:rFonts w:ascii="Times New Roman" w:eastAsia="Times New Roman" w:hAnsi="Times New Roman" w:cs="Times New Roman"/>
          <w:b/>
          <w:sz w:val="32"/>
          <w:szCs w:val="32"/>
        </w:rPr>
        <w:t xml:space="preserve">ite with </w:t>
      </w:r>
      <w:r w:rsidR="00127F30">
        <w:rPr>
          <w:rFonts w:ascii="Times New Roman" w:eastAsia="Times New Roman" w:hAnsi="Times New Roman" w:cs="Times New Roman"/>
          <w:b/>
          <w:sz w:val="32"/>
          <w:szCs w:val="32"/>
        </w:rPr>
        <w:t>L</w:t>
      </w:r>
      <w:r w:rsidRPr="003050B3">
        <w:rPr>
          <w:rFonts w:ascii="Times New Roman" w:eastAsia="Times New Roman" w:hAnsi="Times New Roman" w:cs="Times New Roman"/>
          <w:b/>
          <w:sz w:val="32"/>
          <w:szCs w:val="32"/>
        </w:rPr>
        <w:t xml:space="preserve">ayout, </w:t>
      </w:r>
      <w:r w:rsidR="00127F30">
        <w:rPr>
          <w:rFonts w:ascii="Times New Roman" w:eastAsia="Times New Roman" w:hAnsi="Times New Roman" w:cs="Times New Roman"/>
          <w:b/>
          <w:sz w:val="32"/>
          <w:szCs w:val="32"/>
        </w:rPr>
        <w:t>T</w:t>
      </w:r>
      <w:r w:rsidRPr="003050B3">
        <w:rPr>
          <w:rFonts w:ascii="Times New Roman" w:eastAsia="Times New Roman" w:hAnsi="Times New Roman" w:cs="Times New Roman"/>
          <w:b/>
          <w:sz w:val="32"/>
          <w:szCs w:val="32"/>
        </w:rPr>
        <w:t xml:space="preserve">ables and </w:t>
      </w:r>
      <w:r w:rsidR="00127F30">
        <w:rPr>
          <w:rFonts w:ascii="Times New Roman" w:eastAsia="Times New Roman" w:hAnsi="Times New Roman" w:cs="Times New Roman"/>
          <w:b/>
          <w:sz w:val="32"/>
          <w:szCs w:val="32"/>
        </w:rPr>
        <w:t>F</w:t>
      </w:r>
      <w:r w:rsidRPr="003050B3">
        <w:rPr>
          <w:rFonts w:ascii="Times New Roman" w:eastAsia="Times New Roman" w:hAnsi="Times New Roman" w:cs="Times New Roman"/>
          <w:b/>
          <w:sz w:val="32"/>
          <w:szCs w:val="32"/>
        </w:rPr>
        <w:t>orm</w:t>
      </w:r>
      <w:r w:rsidR="0029345E">
        <w:rPr>
          <w:rFonts w:ascii="Times New Roman" w:eastAsia="Times New Roman" w:hAnsi="Times New Roman" w:cs="Times New Roman"/>
          <w:b/>
          <w:sz w:val="32"/>
          <w:szCs w:val="32"/>
        </w:rPr>
        <w:t xml:space="preserve"> - Milestone </w:t>
      </w:r>
      <w:r>
        <w:rPr>
          <w:rFonts w:ascii="Times New Roman" w:eastAsia="Times New Roman" w:hAnsi="Times New Roman" w:cs="Times New Roman"/>
          <w:b/>
          <w:sz w:val="32"/>
          <w:szCs w:val="32"/>
        </w:rPr>
        <w:t>Three</w:t>
      </w:r>
    </w:p>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BD1035"/>
    <w:p w:rsidR="00BD1035" w:rsidRDefault="00BD1035"/>
    <w:p w:rsidR="0055619D" w:rsidRDefault="0055619D"/>
    <w:p w:rsidR="0055619D" w:rsidRDefault="0055619D"/>
    <w:p w:rsidR="0055619D" w:rsidRDefault="0055619D"/>
    <w:p w:rsidR="00BD1035" w:rsidRDefault="00BD1035">
      <w:pPr>
        <w:jc w:val="right"/>
      </w:pPr>
    </w:p>
    <w:p w:rsidR="00BD1035" w:rsidRDefault="0029345E">
      <w:pPr>
        <w:jc w:val="right"/>
      </w:pPr>
      <w:r>
        <w:rPr>
          <w:rFonts w:ascii="Times New Roman" w:eastAsia="Times New Roman" w:hAnsi="Times New Roman" w:cs="Times New Roman"/>
          <w:b/>
          <w:sz w:val="28"/>
          <w:szCs w:val="28"/>
        </w:rPr>
        <w:t>Dr. Benjamin Yu</w:t>
      </w:r>
    </w:p>
    <w:p w:rsidR="00BD1035" w:rsidRDefault="00BD1035">
      <w:pPr>
        <w:jc w:val="right"/>
      </w:pPr>
    </w:p>
    <w:p w:rsidR="00BD1035" w:rsidRDefault="00BD1035">
      <w:pPr>
        <w:jc w:val="right"/>
      </w:pPr>
    </w:p>
    <w:p w:rsidR="00BD1035" w:rsidRDefault="0029345E">
      <w:pPr>
        <w:jc w:val="right"/>
      </w:pPr>
      <w:r>
        <w:rPr>
          <w:rFonts w:ascii="Times New Roman" w:eastAsia="Times New Roman" w:hAnsi="Times New Roman" w:cs="Times New Roman"/>
          <w:b/>
          <w:sz w:val="28"/>
          <w:szCs w:val="28"/>
        </w:rPr>
        <w:t>Elizabeth Lee</w:t>
      </w:r>
    </w:p>
    <w:p w:rsidR="00D25C25" w:rsidRPr="004756D2" w:rsidRDefault="0029345E" w:rsidP="004756D2">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Eric </w:t>
      </w:r>
      <w:proofErr w:type="spellStart"/>
      <w:r>
        <w:rPr>
          <w:rFonts w:ascii="Times New Roman" w:eastAsia="Times New Roman" w:hAnsi="Times New Roman" w:cs="Times New Roman"/>
          <w:b/>
          <w:sz w:val="28"/>
          <w:szCs w:val="28"/>
        </w:rPr>
        <w:t>Sy</w:t>
      </w:r>
      <w:proofErr w:type="spellEnd"/>
    </w:p>
    <w:p w:rsidR="00BD1035" w:rsidRDefault="0029345E">
      <w:pPr>
        <w:jc w:val="right"/>
      </w:pPr>
      <w:r>
        <w:rPr>
          <w:rFonts w:ascii="Times New Roman" w:eastAsia="Times New Roman" w:hAnsi="Times New Roman" w:cs="Times New Roman"/>
          <w:b/>
          <w:sz w:val="28"/>
          <w:szCs w:val="28"/>
        </w:rPr>
        <w:t xml:space="preserve">Neda </w:t>
      </w:r>
      <w:proofErr w:type="spellStart"/>
      <w:r>
        <w:rPr>
          <w:rFonts w:ascii="Times New Roman" w:eastAsia="Times New Roman" w:hAnsi="Times New Roman" w:cs="Times New Roman"/>
          <w:b/>
          <w:sz w:val="28"/>
          <w:szCs w:val="28"/>
        </w:rPr>
        <w:t>Jamalirad</w:t>
      </w:r>
      <w:proofErr w:type="spellEnd"/>
    </w:p>
    <w:p w:rsidR="00BD1035" w:rsidRDefault="0029345E">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Ryan Liang</w:t>
      </w:r>
    </w:p>
    <w:p w:rsidR="004756D2" w:rsidRDefault="004756D2">
      <w:pPr>
        <w:jc w:val="right"/>
      </w:pPr>
    </w:p>
    <w:p w:rsidR="00BD1035" w:rsidRDefault="00BD1035"/>
    <w:p w:rsidR="00BD1035" w:rsidRDefault="00BD1035"/>
    <w:p w:rsidR="00371597" w:rsidRDefault="00371597"/>
    <w:p w:rsidR="00BD1035" w:rsidRDefault="0029345E">
      <w:pPr>
        <w:jc w:val="center"/>
      </w:pPr>
      <w:r>
        <w:rPr>
          <w:rFonts w:ascii="Times New Roman" w:eastAsia="Times New Roman" w:hAnsi="Times New Roman" w:cs="Times New Roman"/>
          <w:b/>
          <w:sz w:val="40"/>
          <w:szCs w:val="40"/>
        </w:rPr>
        <w:lastRenderedPageBreak/>
        <w:t>Table of Contents</w:t>
      </w:r>
    </w:p>
    <w:p w:rsidR="00BD1035" w:rsidRDefault="00BD1035"/>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III.</w:t>
      </w:r>
      <w:r w:rsidRPr="00D0569F">
        <w:rPr>
          <w:rFonts w:ascii="Times New Roman" w:eastAsia="Times New Roman" w:hAnsi="Times New Roman" w:cs="Times New Roman"/>
          <w:b/>
          <w:color w:val="auto"/>
          <w:sz w:val="28"/>
          <w:szCs w:val="28"/>
        </w:rPr>
        <w:tab/>
        <w:t xml:space="preserve">Skeleton </w:t>
      </w:r>
      <w:r w:rsidR="00665794">
        <w:rPr>
          <w:rFonts w:ascii="Times New Roman" w:eastAsia="Times New Roman" w:hAnsi="Times New Roman" w:cs="Times New Roman"/>
          <w:b/>
          <w:color w:val="auto"/>
          <w:sz w:val="28"/>
          <w:szCs w:val="28"/>
        </w:rPr>
        <w:t>S</w:t>
      </w:r>
      <w:r w:rsidRPr="00D0569F">
        <w:rPr>
          <w:rFonts w:ascii="Times New Roman" w:eastAsia="Times New Roman" w:hAnsi="Times New Roman" w:cs="Times New Roman"/>
          <w:b/>
          <w:color w:val="auto"/>
          <w:sz w:val="28"/>
          <w:szCs w:val="28"/>
        </w:rPr>
        <w:t xml:space="preserve">ite with </w:t>
      </w:r>
      <w:r w:rsidR="00665794">
        <w:rPr>
          <w:rFonts w:ascii="Times New Roman" w:eastAsia="Times New Roman" w:hAnsi="Times New Roman" w:cs="Times New Roman"/>
          <w:b/>
          <w:color w:val="auto"/>
          <w:sz w:val="28"/>
          <w:szCs w:val="28"/>
        </w:rPr>
        <w:t>L</w:t>
      </w:r>
      <w:r w:rsidRPr="00D0569F">
        <w:rPr>
          <w:rFonts w:ascii="Times New Roman" w:eastAsia="Times New Roman" w:hAnsi="Times New Roman" w:cs="Times New Roman"/>
          <w:b/>
          <w:color w:val="auto"/>
          <w:sz w:val="28"/>
          <w:szCs w:val="28"/>
        </w:rPr>
        <w:t xml:space="preserve">ayout, </w:t>
      </w:r>
      <w:r w:rsidR="00665794">
        <w:rPr>
          <w:rFonts w:ascii="Times New Roman" w:eastAsia="Times New Roman" w:hAnsi="Times New Roman" w:cs="Times New Roman"/>
          <w:b/>
          <w:color w:val="auto"/>
          <w:sz w:val="28"/>
          <w:szCs w:val="28"/>
        </w:rPr>
        <w:t>T</w:t>
      </w:r>
      <w:r w:rsidRPr="00D0569F">
        <w:rPr>
          <w:rFonts w:ascii="Times New Roman" w:eastAsia="Times New Roman" w:hAnsi="Times New Roman" w:cs="Times New Roman"/>
          <w:b/>
          <w:color w:val="auto"/>
          <w:sz w:val="28"/>
          <w:szCs w:val="28"/>
        </w:rPr>
        <w:t xml:space="preserve">ables and </w:t>
      </w:r>
      <w:r w:rsidR="00665794">
        <w:rPr>
          <w:rFonts w:ascii="Times New Roman" w:eastAsia="Times New Roman" w:hAnsi="Times New Roman" w:cs="Times New Roman"/>
          <w:b/>
          <w:color w:val="auto"/>
          <w:sz w:val="28"/>
          <w:szCs w:val="28"/>
        </w:rPr>
        <w:t>F</w:t>
      </w:r>
      <w:r w:rsidRPr="00D0569F">
        <w:rPr>
          <w:rFonts w:ascii="Times New Roman" w:eastAsia="Times New Roman" w:hAnsi="Times New Roman" w:cs="Times New Roman"/>
          <w:b/>
          <w:color w:val="auto"/>
          <w:sz w:val="28"/>
          <w:szCs w:val="28"/>
        </w:rPr>
        <w:t>orm</w:t>
      </w:r>
    </w:p>
    <w:p w:rsidR="003050B3" w:rsidRPr="00D0569F" w:rsidRDefault="00610B62"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Technical Design</w:t>
      </w:r>
      <w:r w:rsidR="003050B3"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ab/>
        <w:t>...</w:t>
      </w:r>
      <w:r w:rsidR="00740514"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8F0E23" w:rsidRPr="00D0569F">
        <w:rPr>
          <w:rFonts w:ascii="Times New Roman" w:eastAsia="Times New Roman" w:hAnsi="Times New Roman" w:cs="Times New Roman"/>
          <w:color w:val="auto"/>
          <w:sz w:val="20"/>
          <w:szCs w:val="20"/>
        </w:rPr>
        <w:t>2</w:t>
      </w:r>
    </w:p>
    <w:p w:rsidR="003050B3" w:rsidRPr="00D0569F" w:rsidRDefault="00C4418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External Stylesheet</w:t>
      </w:r>
      <w:r w:rsidR="000344A4" w:rsidRPr="00D0569F">
        <w:rPr>
          <w:rFonts w:ascii="Times New Roman" w:eastAsia="Times New Roman" w:hAnsi="Times New Roman" w:cs="Times New Roman"/>
          <w:color w:val="auto"/>
          <w:sz w:val="20"/>
          <w:szCs w:val="20"/>
        </w:rPr>
        <w:t>s</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.5</w:t>
      </w:r>
    </w:p>
    <w:p w:rsidR="003050B3" w:rsidRPr="00D0569F" w:rsidRDefault="006C633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Prototype Page...</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CC7BF6">
        <w:rPr>
          <w:rFonts w:ascii="Times New Roman" w:eastAsia="Times New Roman" w:hAnsi="Times New Roman" w:cs="Times New Roman"/>
          <w:color w:val="auto"/>
          <w:sz w:val="20"/>
          <w:szCs w:val="20"/>
        </w:rPr>
        <w:t>5</w:t>
      </w:r>
    </w:p>
    <w:p w:rsidR="003050B3" w:rsidRPr="00D0569F" w:rsidRDefault="00AC3D88"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A/B Testing</w:t>
      </w:r>
      <w:r w:rsidR="003050B3" w:rsidRPr="00D0569F">
        <w:rPr>
          <w:rFonts w:ascii="Times New Roman" w:eastAsia="Times New Roman" w:hAnsi="Times New Roman" w:cs="Times New Roman"/>
          <w:color w:val="auto"/>
          <w:sz w:val="20"/>
          <w:szCs w:val="20"/>
        </w:rPr>
        <w:t>………………………………………………………………………………….</w:t>
      </w:r>
      <w:r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FC3684" w:rsidRPr="00D0569F" w:rsidRDefault="00FC3684" w:rsidP="00272A34">
      <w:pPr>
        <w:jc w:val="center"/>
        <w:rPr>
          <w:rFonts w:ascii="Times New Roman" w:eastAsia="Times New Roman" w:hAnsi="Times New Roman" w:cs="Times New Roman"/>
          <w:b/>
          <w:color w:val="auto"/>
          <w:sz w:val="40"/>
          <w:szCs w:val="40"/>
        </w:rPr>
      </w:pPr>
    </w:p>
    <w:p w:rsidR="00272A34" w:rsidRPr="00D0569F" w:rsidRDefault="00272A34" w:rsidP="00272A34">
      <w:pPr>
        <w:jc w:val="center"/>
        <w:rPr>
          <w:color w:val="auto"/>
        </w:rPr>
      </w:pPr>
      <w:r w:rsidRPr="00D0569F">
        <w:rPr>
          <w:rFonts w:ascii="Times New Roman" w:eastAsia="Times New Roman" w:hAnsi="Times New Roman" w:cs="Times New Roman"/>
          <w:b/>
          <w:color w:val="auto"/>
          <w:sz w:val="40"/>
          <w:szCs w:val="40"/>
        </w:rPr>
        <w:t>Appendix</w:t>
      </w:r>
    </w:p>
    <w:p w:rsidR="00272A34" w:rsidRPr="00D0569F" w:rsidRDefault="00272A34">
      <w:pPr>
        <w:spacing w:line="360" w:lineRule="auto"/>
        <w:rPr>
          <w:color w:val="auto"/>
        </w:rPr>
      </w:pPr>
    </w:p>
    <w:p w:rsidR="00BE5368" w:rsidRPr="00D0569F" w:rsidRDefault="007D44D8" w:rsidP="00BE5368">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w:t>
      </w:r>
      <w:r w:rsidRPr="00D0569F">
        <w:rPr>
          <w:rFonts w:ascii="Times New Roman" w:eastAsia="Times New Roman" w:hAnsi="Times New Roman" w:cs="Times New Roman"/>
          <w:b/>
          <w:color w:val="auto"/>
          <w:sz w:val="28"/>
          <w:szCs w:val="28"/>
        </w:rPr>
        <w:tab/>
      </w:r>
      <w:r w:rsidR="00272A34" w:rsidRPr="00D0569F">
        <w:rPr>
          <w:rFonts w:ascii="Times New Roman" w:eastAsia="Times New Roman" w:hAnsi="Times New Roman" w:cs="Times New Roman"/>
          <w:b/>
          <w:color w:val="auto"/>
          <w:sz w:val="28"/>
          <w:szCs w:val="28"/>
        </w:rPr>
        <w:t>Website Design</w:t>
      </w:r>
    </w:p>
    <w:p w:rsidR="00BE5368" w:rsidRPr="00D0569F" w:rsidRDefault="00BE5368"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Purpose and Goals…………………………………………………………………………...</w:t>
      </w:r>
      <w:r w:rsidR="00F44536" w:rsidRPr="00D0569F">
        <w:rPr>
          <w:rFonts w:ascii="Times New Roman" w:eastAsia="Times New Roman" w:hAnsi="Times New Roman" w:cs="Times New Roman"/>
          <w:color w:val="auto"/>
          <w:sz w:val="20"/>
          <w:szCs w:val="20"/>
        </w:rPr>
        <w:t>..</w:t>
      </w:r>
      <w:r w:rsidR="00154816"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Target Audience</w:t>
      </w:r>
      <w:r w:rsidRPr="00D0569F">
        <w:rPr>
          <w:rFonts w:ascii="Times New Roman" w:eastAsia="Times New Roman" w:hAnsi="Times New Roman" w:cs="Times New Roman"/>
          <w:color w:val="auto"/>
          <w:sz w:val="20"/>
          <w:szCs w:val="20"/>
        </w:rPr>
        <w:tab/>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Content of Website</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Website Success Factors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Critique and Comparison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Functional Requirements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BE5368" w:rsidRPr="00D0569F" w:rsidRDefault="00272A34" w:rsidP="00BE5368">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Project Work Plan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w:t>
      </w:r>
      <w:r w:rsidRPr="00D0569F">
        <w:rPr>
          <w:rFonts w:ascii="Times New Roman" w:eastAsia="Times New Roman" w:hAnsi="Times New Roman" w:cs="Times New Roman"/>
          <w:b/>
          <w:color w:val="auto"/>
          <w:sz w:val="28"/>
          <w:szCs w:val="28"/>
        </w:rPr>
        <w:tab/>
        <w:t>Site Map and Page Design</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Site Map………...…………………………………………………………………………...</w:t>
      </w:r>
      <w:r w:rsidRPr="00D0569F">
        <w:rPr>
          <w:rFonts w:ascii="Times New Roman" w:eastAsia="Times New Roman" w:hAnsi="Times New Roman" w:cs="Times New Roman"/>
          <w:color w:val="auto"/>
          <w:sz w:val="20"/>
          <w:szCs w:val="20"/>
        </w:rPr>
        <w:tab/>
      </w:r>
      <w:r w:rsidR="00D0569F" w:rsidRPr="00D0569F">
        <w:rPr>
          <w:rFonts w:ascii="Times New Roman" w:eastAsia="Times New Roman" w:hAnsi="Times New Roman" w:cs="Times New Roman"/>
          <w:color w:val="auto"/>
          <w:sz w:val="20"/>
          <w:szCs w:val="20"/>
        </w:rPr>
        <w:t>...10</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Color Scheme…</w:t>
      </w:r>
      <w:r w:rsidRPr="00D0569F">
        <w:rPr>
          <w:rFonts w:ascii="Times New Roman" w:eastAsia="Times New Roman" w:hAnsi="Times New Roman" w:cs="Times New Roman"/>
          <w:color w:val="auto"/>
          <w:sz w:val="20"/>
          <w:szCs w:val="20"/>
        </w:rPr>
        <w:tab/>
        <w:t>…………………………………………………………………………......</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Wireframes…………………………………………………………………………………</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Prints…………………………………………………………………………………………..</w:t>
      </w:r>
      <w:r w:rsidR="00D0569F" w:rsidRPr="00D0569F">
        <w:rPr>
          <w:rFonts w:ascii="Times New Roman" w:eastAsia="Times New Roman" w:hAnsi="Times New Roman" w:cs="Times New Roman"/>
          <w:color w:val="auto"/>
          <w:sz w:val="20"/>
          <w:szCs w:val="20"/>
        </w:rPr>
        <w:t>24</w:t>
      </w: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jc w:val="center"/>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 w:rsidR="00BD1035" w:rsidRDefault="00BD1035"/>
    <w:p w:rsidR="00BD1035" w:rsidRDefault="00BD1035"/>
    <w:p w:rsidR="00BD1035" w:rsidRDefault="00BD1035"/>
    <w:p w:rsidR="00BD1035" w:rsidRDefault="00BD1035"/>
    <w:p w:rsidR="00BD1035" w:rsidRDefault="00BD1035"/>
    <w:p w:rsidR="00C012BA" w:rsidRDefault="00C012BA" w:rsidP="00C012BA">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lastRenderedPageBreak/>
        <w:t>III</w:t>
      </w:r>
      <w:r w:rsidRPr="004A0329">
        <w:rPr>
          <w:rFonts w:ascii="Times New Roman" w:eastAsia="Times New Roman" w:hAnsi="Times New Roman" w:cs="Times New Roman"/>
          <w:b/>
          <w:i w:val="0"/>
          <w:color w:val="auto"/>
          <w:sz w:val="32"/>
          <w:szCs w:val="32"/>
        </w:rPr>
        <w:t xml:space="preserve">. </w:t>
      </w:r>
      <w:r w:rsidRPr="00C012BA">
        <w:rPr>
          <w:rFonts w:ascii="Times New Roman" w:eastAsia="Times New Roman" w:hAnsi="Times New Roman" w:cs="Times New Roman"/>
          <w:b/>
          <w:i w:val="0"/>
          <w:color w:val="auto"/>
          <w:sz w:val="32"/>
          <w:szCs w:val="32"/>
        </w:rPr>
        <w:t>Skeleton site with layout, tables and form</w:t>
      </w:r>
    </w:p>
    <w:p w:rsidR="00C012BA" w:rsidRPr="002C4873" w:rsidRDefault="00C012BA" w:rsidP="00C012BA"/>
    <w:p w:rsidR="00C012BA" w:rsidRPr="002C4873" w:rsidRDefault="00C012BA" w:rsidP="00C012BA">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D1035" w:rsidRDefault="00BD1035"/>
    <w:p w:rsidR="001F3BE4" w:rsidRDefault="001F3BE4" w:rsidP="001F3BE4">
      <w:pPr>
        <w:rPr>
          <w:rFonts w:ascii="Times New Roman" w:hAnsi="Times New Roman" w:cs="Times New Roman"/>
          <w:sz w:val="21"/>
          <w:szCs w:val="21"/>
        </w:rPr>
      </w:pPr>
      <w:r>
        <w:rPr>
          <w:rFonts w:ascii="Times New Roman" w:hAnsi="Times New Roman" w:cs="Times New Roman"/>
          <w:sz w:val="21"/>
          <w:szCs w:val="21"/>
        </w:rPr>
        <w:t>Additional work:</w:t>
      </w:r>
    </w:p>
    <w:p w:rsidR="001F3BE4" w:rsidRDefault="001F3BE4" w:rsidP="001F3BE4">
      <w:pPr>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sidR="00745C53">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sidR="00745C53">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sidR="00063EC1">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1F3BE4" w:rsidRP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 xml:space="preserve">We have utilized the </w:t>
      </w:r>
      <w:proofErr w:type="spellStart"/>
      <w:r w:rsidRPr="001F3BE4">
        <w:rPr>
          <w:rFonts w:ascii="Times New Roman" w:hAnsi="Times New Roman" w:cs="Times New Roman"/>
          <w:sz w:val="21"/>
          <w:szCs w:val="21"/>
        </w:rPr>
        <w:t>fotorama</w:t>
      </w:r>
      <w:proofErr w:type="spellEnd"/>
      <w:r w:rsidRPr="001F3BE4">
        <w:rPr>
          <w:rFonts w:ascii="Times New Roman" w:hAnsi="Times New Roman" w:cs="Times New Roman"/>
          <w:sz w:val="21"/>
          <w:szCs w:val="21"/>
        </w:rPr>
        <w:t xml:space="preserve"> slideshow on the index page which automatically scrolls between images.</w:t>
      </w:r>
      <w:r w:rsidR="00C02B58">
        <w:rPr>
          <w:rFonts w:ascii="Times New Roman" w:hAnsi="Times New Roman" w:cs="Times New Roman"/>
          <w:sz w:val="21"/>
          <w:szCs w:val="21"/>
        </w:rPr>
        <w:t xml:space="preserve"> This is the center piece of the index page so we intend to edit this as we learn more about JavaScript.</w:t>
      </w:r>
    </w:p>
    <w:p w:rsidR="001F3BE4" w:rsidRPr="001F3BE4" w:rsidRDefault="001F3BE4" w:rsidP="001F3BE4">
      <w:pPr>
        <w:pStyle w:val="ListParagraph"/>
        <w:rPr>
          <w:rFonts w:ascii="Times New Roman" w:hAnsi="Times New Roman" w:cs="Times New Roman"/>
          <w:sz w:val="21"/>
          <w:szCs w:val="21"/>
        </w:rPr>
      </w:pPr>
    </w:p>
    <w:p w:rsidR="001F3BE4" w:rsidRDefault="00A250BF"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001F3BE4"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D06896" w:rsidRPr="00D06896" w:rsidRDefault="00D06896" w:rsidP="00D06896">
      <w:pPr>
        <w:pStyle w:val="ListParagraph"/>
        <w:rPr>
          <w:rFonts w:ascii="Times New Roman" w:hAnsi="Times New Roman" w:cs="Times New Roman"/>
          <w:sz w:val="21"/>
          <w:szCs w:val="21"/>
        </w:rPr>
      </w:pPr>
    </w:p>
    <w:p w:rsidR="00D06896" w:rsidRPr="001F3BE4" w:rsidRDefault="00D06896"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55619D" w:rsidRDefault="0055619D">
      <w:pPr>
        <w:jc w:val="both"/>
        <w:rPr>
          <w:rFonts w:ascii="Times New Roman" w:eastAsia="Times New Roman" w:hAnsi="Times New Roman" w:cs="Times New Roman"/>
          <w:b/>
          <w:sz w:val="28"/>
          <w:szCs w:val="28"/>
        </w:rPr>
      </w:pPr>
    </w:p>
    <w:p w:rsidR="00E54B83" w:rsidRPr="00E54B83" w:rsidRDefault="00E54B83" w:rsidP="00E54B83">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E54B83" w:rsidRDefault="00E54B83" w:rsidP="00E54B83">
      <w:pPr>
        <w:rPr>
          <w:rFonts w:ascii="Times New Roman" w:eastAsia="Times New Roman" w:hAnsi="Times New Roman" w:cs="Times New Roman"/>
          <w:sz w:val="21"/>
          <w:szCs w:val="21"/>
        </w:rPr>
      </w:pPr>
    </w:p>
    <w:p w:rsidR="00E54B83" w:rsidRDefault="00E54B83"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 xml:space="preserve">Above the fold on the front page is the header and the </w:t>
      </w:r>
      <w:proofErr w:type="spellStart"/>
      <w:r w:rsidRPr="00E54B83">
        <w:rPr>
          <w:rFonts w:ascii="Times New Roman" w:eastAsia="Times New Roman" w:hAnsi="Times New Roman" w:cs="Times New Roman"/>
          <w:sz w:val="21"/>
          <w:szCs w:val="21"/>
        </w:rPr>
        <w:t>fotorama</w:t>
      </w:r>
      <w:proofErr w:type="spellEnd"/>
      <w:r w:rsidRPr="00E54B83">
        <w:rPr>
          <w:rFonts w:ascii="Times New Roman" w:eastAsia="Times New Roman" w:hAnsi="Times New Roman" w:cs="Times New Roman"/>
          <w:sz w:val="21"/>
          <w:szCs w:val="21"/>
        </w:rPr>
        <w:t xml:space="preserve">. The </w:t>
      </w:r>
      <w:proofErr w:type="spellStart"/>
      <w:r w:rsidRPr="00E54B83">
        <w:rPr>
          <w:rFonts w:ascii="Times New Roman" w:eastAsia="Times New Roman" w:hAnsi="Times New Roman" w:cs="Times New Roman"/>
          <w:sz w:val="21"/>
          <w:szCs w:val="21"/>
        </w:rPr>
        <w:t>fotorama</w:t>
      </w:r>
      <w:proofErr w:type="spellEnd"/>
      <w:r w:rsidRPr="00E54B83">
        <w:rPr>
          <w:rFonts w:ascii="Times New Roman" w:eastAsia="Times New Roman" w:hAnsi="Times New Roman" w:cs="Times New Roman"/>
          <w:sz w:val="21"/>
          <w:szCs w:val="21"/>
        </w:rPr>
        <w:t xml:space="preserve">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397732" w:rsidRDefault="00397732" w:rsidP="007B4F08">
      <w:pPr>
        <w:rPr>
          <w:rFonts w:ascii="Times New Roman" w:eastAsia="Times New Roman" w:hAnsi="Times New Roman" w:cs="Times New Roman"/>
          <w:sz w:val="21"/>
          <w:szCs w:val="21"/>
        </w:rPr>
      </w:pPr>
    </w:p>
    <w:p w:rsidR="00397732" w:rsidRPr="00FA22DB" w:rsidRDefault="00397732" w:rsidP="00397732">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It was noticed however that </w:t>
      </w:r>
      <w:proofErr w:type="spellStart"/>
      <w:r>
        <w:rPr>
          <w:rFonts w:ascii="Times New Roman" w:eastAsia="Times New Roman" w:hAnsi="Times New Roman" w:cs="Times New Roman"/>
          <w:sz w:val="21"/>
          <w:szCs w:val="21"/>
        </w:rPr>
        <w:t>fotorama</w:t>
      </w:r>
      <w:proofErr w:type="spellEnd"/>
      <w:r>
        <w:rPr>
          <w:rFonts w:ascii="Times New Roman" w:eastAsia="Times New Roman" w:hAnsi="Times New Roman" w:cs="Times New Roman"/>
          <w:sz w:val="21"/>
          <w:szCs w:val="21"/>
        </w:rPr>
        <w:t xml:space="preserve"> slideshow was </w:t>
      </w:r>
      <w:r w:rsidRPr="00E455EE">
        <w:rPr>
          <w:rFonts w:ascii="Times New Roman" w:eastAsia="Times New Roman" w:hAnsi="Times New Roman" w:cs="Times New Roman"/>
          <w:b/>
          <w:sz w:val="21"/>
          <w:szCs w:val="21"/>
        </w:rPr>
        <w:t>not</w:t>
      </w:r>
      <w:r>
        <w:rPr>
          <w:rFonts w:ascii="Times New Roman" w:eastAsia="Times New Roman" w:hAnsi="Times New Roman" w:cs="Times New Roman"/>
          <w:sz w:val="21"/>
          <w:szCs w:val="21"/>
        </w:rPr>
        <w:t xml:space="preserve"> visible on </w:t>
      </w:r>
      <w:hyperlink r:id="rId8" w:history="1">
        <w:r w:rsidRPr="00353C8B">
          <w:rPr>
            <w:rStyle w:val="Hyperlink"/>
            <w:rFonts w:ascii="Times New Roman" w:eastAsia="Times New Roman" w:hAnsi="Times New Roman" w:cs="Times New Roman"/>
            <w:sz w:val="21"/>
            <w:szCs w:val="21"/>
          </w:rPr>
          <w:t>ftp://ftp.bcitdev.com/Milestone3Directory/htmlpages/index.html</w:t>
        </w:r>
      </w:hyperlink>
      <w:r>
        <w:rPr>
          <w:rFonts w:ascii="Times New Roman" w:eastAsia="Times New Roman" w:hAnsi="Times New Roman" w:cs="Times New Roman"/>
          <w:sz w:val="21"/>
          <w:szCs w:val="21"/>
        </w:rPr>
        <w:t xml:space="preserve"> </w:t>
      </w:r>
      <w:bookmarkStart w:id="0" w:name="_GoBack"/>
      <w:bookmarkEnd w:id="0"/>
      <w:r>
        <w:rPr>
          <w:rFonts w:ascii="Times New Roman" w:eastAsia="Times New Roman" w:hAnsi="Times New Roman" w:cs="Times New Roman"/>
          <w:sz w:val="21"/>
          <w:szCs w:val="21"/>
        </w:rPr>
        <w:t>and therefore can only be viewed</w:t>
      </w:r>
      <w:r>
        <w:rPr>
          <w:rFonts w:ascii="Times New Roman" w:eastAsia="Times New Roman" w:hAnsi="Times New Roman" w:cs="Times New Roman"/>
          <w:sz w:val="21"/>
          <w:szCs w:val="21"/>
        </w:rPr>
        <w:t xml:space="preserve"> through the zip file download through Desire2Learn Dropbox</w:t>
      </w:r>
    </w:p>
    <w:p w:rsidR="00397732" w:rsidRDefault="00397732" w:rsidP="007B4F08">
      <w:pPr>
        <w:rPr>
          <w:rFonts w:ascii="Times New Roman" w:eastAsia="Times New Roman" w:hAnsi="Times New Roman" w:cs="Times New Roman"/>
          <w:sz w:val="21"/>
          <w:szCs w:val="21"/>
        </w:rPr>
      </w:pPr>
    </w:p>
    <w:p w:rsidR="00E54B83" w:rsidRDefault="00E54B83" w:rsidP="00E54B83">
      <w:pPr>
        <w:ind w:firstLine="720"/>
        <w:rPr>
          <w:rFonts w:ascii="Times New Roman" w:eastAsia="Times New Roman" w:hAnsi="Times New Roman" w:cs="Times New Roman"/>
          <w:sz w:val="21"/>
          <w:szCs w:val="21"/>
        </w:rPr>
      </w:pPr>
    </w:p>
    <w:p w:rsidR="00AF19B0" w:rsidRPr="00E54B83" w:rsidRDefault="00AF19B0" w:rsidP="007B4F0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 xml:space="preserve">or accessibility purposes, a “Skip to Content” link has been added to the header next to the logo. Using the </w:t>
      </w:r>
      <w:proofErr w:type="spellStart"/>
      <w:r w:rsidRPr="00E54B83">
        <w:rPr>
          <w:rFonts w:ascii="Times New Roman" w:eastAsia="Times New Roman" w:hAnsi="Times New Roman" w:cs="Times New Roman"/>
          <w:sz w:val="21"/>
          <w:szCs w:val="21"/>
        </w:rPr>
        <w:t>tabindex</w:t>
      </w:r>
      <w:proofErr w:type="spellEnd"/>
      <w:r w:rsidRPr="00E54B83">
        <w:rPr>
          <w:rFonts w:ascii="Times New Roman" w:eastAsia="Times New Roman" w:hAnsi="Times New Roman" w:cs="Times New Roman"/>
          <w:sz w:val="21"/>
          <w:szCs w:val="21"/>
        </w:rPr>
        <w:t xml:space="preserve"> property, we have made this link the first item highlighted when tabbing through the page.</w:t>
      </w:r>
    </w:p>
    <w:p w:rsidR="00AF19B0" w:rsidRDefault="00AF19B0" w:rsidP="00E54B83">
      <w:pPr>
        <w:ind w:firstLine="720"/>
        <w:rPr>
          <w:rFonts w:ascii="Times New Roman" w:eastAsia="Times New Roman" w:hAnsi="Times New Roman" w:cs="Times New Roman"/>
          <w:sz w:val="21"/>
          <w:szCs w:val="21"/>
        </w:rPr>
      </w:pPr>
    </w:p>
    <w:p w:rsidR="00AF19B0" w:rsidRDefault="00E54B83" w:rsidP="00AF19B0">
      <w:pPr>
        <w:keepNext/>
      </w:pPr>
      <w:r>
        <w:rPr>
          <w:rFonts w:ascii="Times New Roman" w:eastAsia="Times New Roman" w:hAnsi="Times New Roman" w:cs="Times New Roman"/>
          <w:noProof/>
          <w:sz w:val="24"/>
          <w:szCs w:val="24"/>
        </w:rPr>
        <w:drawing>
          <wp:inline distT="0" distB="0" distL="0" distR="0">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AF19B0" w:rsidRDefault="00AF19B0" w:rsidP="00AF19B0">
      <w:pPr>
        <w:keepNext/>
      </w:pPr>
    </w:p>
    <w:p w:rsidR="00AF19B0" w:rsidRPr="00AF19B0" w:rsidRDefault="00AF19B0" w:rsidP="007B4F0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sidR="005B48FB">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sidR="004414A9">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AF19B0" w:rsidRPr="00E54B83" w:rsidRDefault="00AF19B0" w:rsidP="00AF19B0">
      <w:pPr>
        <w:rPr>
          <w:rFonts w:ascii="Times New Roman" w:eastAsia="Times New Roman" w:hAnsi="Times New Roman" w:cs="Times New Roman"/>
          <w:sz w:val="21"/>
          <w:szCs w:val="21"/>
        </w:rPr>
      </w:pPr>
    </w:p>
    <w:p w:rsidR="00AF19B0" w:rsidRDefault="00AF19B0"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sidR="00FA22DB">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w:t>
      </w:r>
      <w:r w:rsidR="00DB15B1">
        <w:rPr>
          <w:rFonts w:ascii="Times New Roman" w:eastAsia="Times New Roman" w:hAnsi="Times New Roman" w:cs="Times New Roman"/>
          <w:sz w:val="21"/>
          <w:szCs w:val="21"/>
        </w:rPr>
        <w:t xml:space="preserve"> throughout the website</w:t>
      </w:r>
      <w:r w:rsidR="00FA22DB">
        <w:rPr>
          <w:rFonts w:ascii="Times New Roman" w:eastAsia="Times New Roman" w:hAnsi="Times New Roman" w:cs="Times New Roman"/>
          <w:sz w:val="21"/>
          <w:szCs w:val="21"/>
        </w:rPr>
        <w:t xml:space="preserve"> have a hover affect as well.</w:t>
      </w:r>
    </w:p>
    <w:p w:rsidR="00AF19B0" w:rsidRPr="00AF19B0" w:rsidRDefault="00AF19B0" w:rsidP="00AF19B0"/>
    <w:p w:rsidR="00AF19B0" w:rsidRPr="00E54B83" w:rsidRDefault="00AF19B0" w:rsidP="00AF19B0">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rPr>
        <w:drawing>
          <wp:inline distT="0" distB="0" distL="0" distR="0">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E54B83" w:rsidRPr="00E54B83" w:rsidRDefault="00E54B83" w:rsidP="00E54B83">
      <w:pPr>
        <w:rPr>
          <w:rFonts w:ascii="Times New Roman" w:eastAsia="Times New Roman" w:hAnsi="Times New Roman" w:cs="Times New Roman"/>
          <w:sz w:val="21"/>
          <w:szCs w:val="21"/>
        </w:rPr>
      </w:pPr>
    </w:p>
    <w:p w:rsidR="00B03F12" w:rsidRDefault="00B03F12" w:rsidP="00663790">
      <w:pPr>
        <w:rPr>
          <w:rFonts w:ascii="Times New Roman" w:eastAsia="Times New Roman" w:hAnsi="Times New Roman" w:cs="Times New Roman"/>
          <w:b/>
          <w:bCs/>
          <w:sz w:val="21"/>
          <w:szCs w:val="21"/>
        </w:rPr>
      </w:pPr>
    </w:p>
    <w:p w:rsidR="00B03F12" w:rsidRDefault="00B03F12" w:rsidP="00663790">
      <w:pPr>
        <w:rPr>
          <w:rFonts w:ascii="Times New Roman" w:eastAsia="Times New Roman" w:hAnsi="Times New Roman" w:cs="Times New Roman"/>
          <w:b/>
          <w:bCs/>
          <w:sz w:val="21"/>
          <w:szCs w:val="21"/>
        </w:rPr>
      </w:pPr>
    </w:p>
    <w:p w:rsidR="00B03F12" w:rsidRDefault="00B03F12" w:rsidP="00663790">
      <w:pPr>
        <w:rPr>
          <w:rFonts w:ascii="Times New Roman" w:eastAsia="Times New Roman" w:hAnsi="Times New Roman" w:cs="Times New Roman"/>
          <w:b/>
          <w:bCs/>
          <w:sz w:val="21"/>
          <w:szCs w:val="21"/>
        </w:rPr>
      </w:pPr>
    </w:p>
    <w:p w:rsidR="00B03F12" w:rsidRDefault="00B03F12" w:rsidP="00663790">
      <w:pPr>
        <w:rPr>
          <w:rFonts w:ascii="Times New Roman" w:eastAsia="Times New Roman" w:hAnsi="Times New Roman" w:cs="Times New Roman"/>
          <w:b/>
          <w:bCs/>
          <w:sz w:val="21"/>
          <w:szCs w:val="21"/>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lastRenderedPageBreak/>
        <w:t>Tables</w:t>
      </w:r>
    </w:p>
    <w:p w:rsidR="00663790" w:rsidRPr="00663790" w:rsidRDefault="00663790" w:rsidP="00663790">
      <w:pPr>
        <w:rPr>
          <w:rFonts w:ascii="Times New Roman" w:eastAsia="Times New Roman" w:hAnsi="Times New Roman" w:cs="Times New Roman"/>
          <w:sz w:val="21"/>
          <w:szCs w:val="21"/>
        </w:rPr>
      </w:pPr>
    </w:p>
    <w:p w:rsidR="00663790" w:rsidRPr="002F674F" w:rsidRDefault="00663790" w:rsidP="007B4F0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663790" w:rsidRPr="002F674F" w:rsidRDefault="00663790" w:rsidP="00663790">
      <w:pPr>
        <w:rPr>
          <w:rFonts w:ascii="Times New Roman" w:eastAsia="Times New Roman" w:hAnsi="Times New Roman" w:cs="Times New Roman"/>
          <w:sz w:val="24"/>
          <w:szCs w:val="24"/>
        </w:rPr>
      </w:pPr>
      <w:r>
        <w:rPr>
          <w:rFonts w:eastAsia="Times New Roman"/>
          <w:b/>
          <w:bCs/>
          <w:noProof/>
        </w:rPr>
        <w:drawing>
          <wp:anchor distT="0" distB="0" distL="114300" distR="114300" simplePos="0" relativeHeight="251660288" behindDoc="0" locked="0" layoutInCell="1" allowOverlap="1" wp14:anchorId="4AEFBF97" wp14:editId="6A95CFC1">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11">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10501F65" wp14:editId="6CD117F7">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12">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663790" w:rsidRPr="002F674F" w:rsidRDefault="00663790" w:rsidP="00663790">
      <w:pPr>
        <w:rPr>
          <w:rFonts w:ascii="Times New Roman" w:eastAsia="Times New Roman" w:hAnsi="Times New Roman" w:cs="Times New Roman"/>
          <w:sz w:val="24"/>
          <w:szCs w:val="24"/>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663790" w:rsidRPr="00663790" w:rsidRDefault="00663790" w:rsidP="00663790">
      <w:pPr>
        <w:rPr>
          <w:rFonts w:ascii="Times New Roman" w:eastAsia="Times New Roman" w:hAnsi="Times New Roman" w:cs="Times New Roman"/>
          <w:sz w:val="21"/>
          <w:szCs w:val="21"/>
        </w:rPr>
      </w:pPr>
    </w:p>
    <w:p w:rsidR="00663790" w:rsidRDefault="00B02E94" w:rsidP="007B4F0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00663790" w:rsidRPr="00663790">
        <w:rPr>
          <w:rFonts w:ascii="Times New Roman" w:eastAsia="Times New Roman" w:hAnsi="Times New Roman" w:cs="Times New Roman"/>
          <w:sz w:val="21"/>
          <w:szCs w:val="21"/>
        </w:rPr>
        <w:t>include form elements</w:t>
      </w:r>
      <w:r w:rsidR="00966551">
        <w:rPr>
          <w:rFonts w:ascii="Times New Roman" w:eastAsia="Times New Roman" w:hAnsi="Times New Roman" w:cs="Times New Roman"/>
          <w:sz w:val="21"/>
          <w:szCs w:val="21"/>
        </w:rPr>
        <w:t>, for example</w:t>
      </w:r>
      <w:r w:rsidR="00663790"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sidR="00E422BF">
        <w:rPr>
          <w:rFonts w:ascii="Times New Roman" w:eastAsia="Times New Roman" w:hAnsi="Times New Roman" w:cs="Times New Roman"/>
          <w:sz w:val="21"/>
          <w:szCs w:val="21"/>
        </w:rPr>
        <w:t xml:space="preserve"> (see image below)</w:t>
      </w:r>
      <w:r w:rsidR="00663790"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sidR="00446FE0">
        <w:rPr>
          <w:rFonts w:ascii="Times New Roman" w:eastAsia="Times New Roman" w:hAnsi="Times New Roman" w:cs="Times New Roman"/>
          <w:sz w:val="21"/>
          <w:szCs w:val="21"/>
        </w:rPr>
        <w:t>T</w:t>
      </w:r>
      <w:r w:rsidR="00663790" w:rsidRPr="00663790">
        <w:rPr>
          <w:rFonts w:ascii="Times New Roman" w:eastAsia="Times New Roman" w:hAnsi="Times New Roman" w:cs="Times New Roman"/>
          <w:sz w:val="21"/>
          <w:szCs w:val="21"/>
        </w:rPr>
        <w:t>hese forms were designed to utilize good proximity.</w:t>
      </w:r>
    </w:p>
    <w:p w:rsidR="005548C2" w:rsidRDefault="005548C2" w:rsidP="00663790">
      <w:pPr>
        <w:ind w:firstLine="720"/>
        <w:rPr>
          <w:rFonts w:ascii="Times New Roman" w:eastAsia="Times New Roman" w:hAnsi="Times New Roman" w:cs="Times New Roman"/>
          <w:sz w:val="21"/>
          <w:szCs w:val="21"/>
        </w:rPr>
      </w:pPr>
    </w:p>
    <w:p w:rsidR="005548C2" w:rsidRPr="00663790" w:rsidRDefault="00227D21" w:rsidP="005548C2">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 xml:space="preserve"> </w:t>
      </w:r>
      <w:r w:rsidR="005548C2">
        <w:rPr>
          <w:rFonts w:ascii="Times New Roman" w:eastAsia="Times New Roman" w:hAnsi="Times New Roman" w:cs="Times New Roman"/>
          <w:b/>
          <w:bCs/>
          <w:sz w:val="21"/>
          <w:szCs w:val="21"/>
        </w:rPr>
        <w:t>Pictures</w:t>
      </w:r>
    </w:p>
    <w:p w:rsidR="005548C2" w:rsidRPr="00663790" w:rsidRDefault="005548C2" w:rsidP="00663790">
      <w:pPr>
        <w:ind w:firstLine="720"/>
        <w:rPr>
          <w:rFonts w:ascii="Times New Roman" w:eastAsia="Times New Roman" w:hAnsi="Times New Roman" w:cs="Times New Roman"/>
          <w:sz w:val="21"/>
          <w:szCs w:val="21"/>
        </w:rPr>
      </w:pPr>
    </w:p>
    <w:p w:rsidR="00227D21" w:rsidRPr="00227D21" w:rsidRDefault="005548C2">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13"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xml:space="preserve">) and </w:t>
      </w:r>
      <w:proofErr w:type="spellStart"/>
      <w:r>
        <w:rPr>
          <w:rFonts w:ascii="Times New Roman" w:eastAsia="Times New Roman" w:hAnsi="Times New Roman" w:cs="Times New Roman"/>
          <w:sz w:val="21"/>
          <w:szCs w:val="21"/>
        </w:rPr>
        <w:t>P</w:t>
      </w:r>
      <w:r w:rsidRPr="005548C2">
        <w:rPr>
          <w:rFonts w:ascii="Times New Roman" w:eastAsia="Times New Roman" w:hAnsi="Times New Roman" w:cs="Times New Roman"/>
          <w:sz w:val="21"/>
          <w:szCs w:val="21"/>
        </w:rPr>
        <w:t>ixabay</w:t>
      </w:r>
      <w:proofErr w:type="spellEnd"/>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14"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t>
      </w:r>
      <w:r w:rsidR="006D2139">
        <w:rPr>
          <w:rFonts w:ascii="Times New Roman" w:eastAsia="Times New Roman" w:hAnsi="Times New Roman" w:cs="Times New Roman"/>
          <w:sz w:val="21"/>
          <w:szCs w:val="21"/>
        </w:rPr>
        <w:t xml:space="preserve">We ensured that all pictures are </w:t>
      </w:r>
      <w:r w:rsidR="006D2139">
        <w:rPr>
          <w:rFonts w:ascii="Times New Roman" w:eastAsia="Times New Roman" w:hAnsi="Times New Roman" w:cs="Times New Roman"/>
          <w:i/>
          <w:sz w:val="21"/>
          <w:szCs w:val="21"/>
        </w:rPr>
        <w:t xml:space="preserve">public </w:t>
      </w:r>
      <w:r w:rsidR="006D2139" w:rsidRPr="006D2139">
        <w:rPr>
          <w:rFonts w:ascii="Times New Roman" w:eastAsia="Times New Roman" w:hAnsi="Times New Roman" w:cs="Times New Roman"/>
          <w:i/>
          <w:sz w:val="21"/>
          <w:szCs w:val="21"/>
        </w:rPr>
        <w:t>domain</w:t>
      </w:r>
      <w:r w:rsidR="006D2139">
        <w:rPr>
          <w:rFonts w:ascii="Times New Roman" w:eastAsia="Times New Roman" w:hAnsi="Times New Roman" w:cs="Times New Roman"/>
          <w:sz w:val="21"/>
          <w:szCs w:val="21"/>
        </w:rPr>
        <w:t>.</w:t>
      </w:r>
      <w:r w:rsidR="00564A0F">
        <w:rPr>
          <w:rFonts w:ascii="Times New Roman" w:eastAsia="Times New Roman" w:hAnsi="Times New Roman" w:cs="Times New Roman"/>
          <w:sz w:val="21"/>
          <w:szCs w:val="21"/>
        </w:rPr>
        <w:t xml:space="preserve"> Other photos such as the specific allergy icons were self-drawn.</w:t>
      </w:r>
    </w:p>
    <w:p w:rsidR="00227D21" w:rsidRDefault="00227D21">
      <w:pPr>
        <w:jc w:val="both"/>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lastRenderedPageBreak/>
        <w:drawing>
          <wp:anchor distT="0" distB="0" distL="114300" distR="114300" simplePos="0" relativeHeight="251662336" behindDoc="1" locked="0" layoutInCell="1" allowOverlap="1" wp14:anchorId="7F339B94" wp14:editId="79E47971">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15">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D06896" w:rsidRPr="002C4873" w:rsidRDefault="00D06896" w:rsidP="00D06896">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w:t>
      </w:r>
      <w:r w:rsidR="000344A4">
        <w:rPr>
          <w:rFonts w:ascii="Times New Roman" w:eastAsia="Times New Roman" w:hAnsi="Times New Roman" w:cs="Times New Roman"/>
          <w:b/>
          <w:i w:val="0"/>
          <w:color w:val="auto"/>
          <w:sz w:val="24"/>
          <w:szCs w:val="24"/>
        </w:rPr>
        <w:t>s</w:t>
      </w:r>
    </w:p>
    <w:p w:rsidR="000344A4" w:rsidRPr="000344A4" w:rsidRDefault="000344A4" w:rsidP="000344A4">
      <w:pPr>
        <w:jc w:val="both"/>
        <w:rPr>
          <w:rFonts w:ascii="Times New Roman" w:eastAsia="Times New Roman" w:hAnsi="Times New Roman" w:cs="Times New Roman"/>
          <w:sz w:val="21"/>
          <w:szCs w:val="21"/>
        </w:rPr>
      </w:pPr>
    </w:p>
    <w:p w:rsid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Most of the styling in base.css applies to the header and footer (we have separate </w:t>
      </w:r>
      <w:proofErr w:type="spellStart"/>
      <w:r w:rsidRPr="000344A4">
        <w:rPr>
          <w:rFonts w:ascii="Times New Roman" w:eastAsia="Times New Roman" w:hAnsi="Times New Roman" w:cs="Times New Roman"/>
          <w:sz w:val="21"/>
          <w:szCs w:val="21"/>
        </w:rPr>
        <w:t>css</w:t>
      </w:r>
      <w:proofErr w:type="spellEnd"/>
      <w:r w:rsidRPr="000344A4">
        <w:rPr>
          <w:rFonts w:ascii="Times New Roman" w:eastAsia="Times New Roman" w:hAnsi="Times New Roman" w:cs="Times New Roman"/>
          <w:sz w:val="21"/>
          <w:szCs w:val="21"/>
        </w:rPr>
        <w:t xml:space="preserve">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0344A4" w:rsidRDefault="000344A4" w:rsidP="000344A4">
      <w:pPr>
        <w:ind w:firstLine="720"/>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sidR="004E1F5E">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sidR="004E1F5E">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w:t>
      </w:r>
      <w:proofErr w:type="spellStart"/>
      <w:r w:rsidRPr="000344A4">
        <w:rPr>
          <w:rFonts w:ascii="Times New Roman" w:eastAsia="Times New Roman" w:hAnsi="Times New Roman" w:cs="Times New Roman"/>
          <w:sz w:val="21"/>
          <w:szCs w:val="21"/>
        </w:rPr>
        <w:t>fotorama</w:t>
      </w:r>
      <w:proofErr w:type="spellEnd"/>
      <w:r w:rsidRPr="000344A4">
        <w:rPr>
          <w:rFonts w:ascii="Times New Roman" w:eastAsia="Times New Roman" w:hAnsi="Times New Roman" w:cs="Times New Roman"/>
          <w:sz w:val="21"/>
          <w:szCs w:val="21"/>
        </w:rPr>
        <w:t xml:space="preserve">, links (including the navbar, social media and sitemap) as well as buttons were removed to save </w:t>
      </w:r>
      <w:r w:rsidR="004E1F5E">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Due to vastly different layouts between pages (such as Contact Us versus About Us), each of the pages has an external style sheet containing page-specific styles. This allows us to float </w:t>
      </w:r>
      <w:proofErr w:type="spellStart"/>
      <w:r w:rsidRPr="000344A4">
        <w:rPr>
          <w:rFonts w:ascii="Times New Roman" w:eastAsia="Times New Roman" w:hAnsi="Times New Roman" w:cs="Times New Roman"/>
          <w:sz w:val="21"/>
          <w:szCs w:val="21"/>
        </w:rPr>
        <w:t>divs</w:t>
      </w:r>
      <w:proofErr w:type="spellEnd"/>
      <w:r w:rsidRPr="000344A4">
        <w:rPr>
          <w:rFonts w:ascii="Times New Roman" w:eastAsia="Times New Roman" w:hAnsi="Times New Roman" w:cs="Times New Roman"/>
          <w:sz w:val="21"/>
          <w:szCs w:val="21"/>
        </w:rPr>
        <w:t xml:space="preserve"> in different places as necessary.</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sidR="006718E1">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w:t>
      </w:r>
      <w:proofErr w:type="spellStart"/>
      <w:r w:rsidRPr="000344A4">
        <w:rPr>
          <w:rFonts w:ascii="Times New Roman" w:eastAsia="Times New Roman" w:hAnsi="Times New Roman" w:cs="Times New Roman"/>
          <w:sz w:val="21"/>
          <w:szCs w:val="21"/>
        </w:rPr>
        <w:t>css</w:t>
      </w:r>
      <w:proofErr w:type="spellEnd"/>
      <w:r w:rsidRPr="000344A4">
        <w:rPr>
          <w:rFonts w:ascii="Times New Roman" w:eastAsia="Times New Roman" w:hAnsi="Times New Roman" w:cs="Times New Roman"/>
          <w:sz w:val="21"/>
          <w:szCs w:val="21"/>
        </w:rPr>
        <w:t xml:space="preserve"> documents </w:t>
      </w:r>
      <w:r w:rsidR="006718E1">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sidR="006718E1">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0344A4" w:rsidRDefault="000344A4">
      <w:pPr>
        <w:jc w:val="both"/>
        <w:rPr>
          <w:rFonts w:ascii="Times New Roman" w:eastAsia="Times New Roman" w:hAnsi="Times New Roman" w:cs="Times New Roman"/>
          <w:b/>
          <w:sz w:val="28"/>
          <w:szCs w:val="28"/>
        </w:rPr>
      </w:pPr>
    </w:p>
    <w:p w:rsidR="009448A0" w:rsidRDefault="009448A0" w:rsidP="00272A34">
      <w:pPr>
        <w:jc w:val="center"/>
        <w:rPr>
          <w:rFonts w:ascii="Times New Roman" w:eastAsia="Times New Roman" w:hAnsi="Times New Roman" w:cs="Times New Roman"/>
          <w:b/>
          <w:sz w:val="40"/>
          <w:szCs w:val="40"/>
        </w:rPr>
      </w:pPr>
    </w:p>
    <w:p w:rsidR="009448A0" w:rsidRDefault="009448A0" w:rsidP="00272A34">
      <w:pPr>
        <w:jc w:val="center"/>
        <w:rPr>
          <w:rFonts w:ascii="Times New Roman" w:eastAsia="Times New Roman" w:hAnsi="Times New Roman" w:cs="Times New Roman"/>
          <w:b/>
          <w:sz w:val="40"/>
          <w:szCs w:val="40"/>
        </w:rPr>
      </w:pPr>
    </w:p>
    <w:p w:rsidR="006C633E" w:rsidRPr="002C4873" w:rsidRDefault="006C633E" w:rsidP="006C633E">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6C633E" w:rsidRDefault="006C633E" w:rsidP="006C633E">
      <w:pPr>
        <w:rPr>
          <w:rFonts w:ascii="Times New Roman" w:eastAsia="Times New Roman" w:hAnsi="Times New Roman" w:cs="Times New Roman"/>
          <w:b/>
          <w:sz w:val="40"/>
          <w:szCs w:val="40"/>
        </w:rPr>
      </w:pPr>
    </w:p>
    <w:p w:rsidR="006C633E" w:rsidRDefault="006C633E" w:rsidP="006C633E">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6C633E" w:rsidRPr="006C633E" w:rsidRDefault="006C633E" w:rsidP="006C633E">
      <w:pPr>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sidR="0090091E">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sidR="00862D10">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 xml:space="preserve">the prototype (template.html) page, we have opted to change the layout from fluid to fixed percentage width. Since our content is quite minimal at the moment, the text looks extremely sparse when stretched to the </w:t>
      </w:r>
      <w:r w:rsidR="00BE7BDA" w:rsidRPr="006C633E">
        <w:rPr>
          <w:rFonts w:ascii="Times New Roman" w:eastAsia="Times New Roman" w:hAnsi="Times New Roman" w:cs="Times New Roman"/>
          <w:sz w:val="21"/>
          <w:szCs w:val="21"/>
        </w:rPr>
        <w:t>full-page</w:t>
      </w:r>
      <w:r w:rsidRPr="006C633E">
        <w:rPr>
          <w:rFonts w:ascii="Times New Roman" w:eastAsia="Times New Roman" w:hAnsi="Times New Roman" w:cs="Times New Roman"/>
          <w:sz w:val="21"/>
          <w:szCs w:val="21"/>
        </w:rPr>
        <w:t xml:space="preserve"> width on a wide screen. We have chosen to set the maximum width to 85% for the main body to retain a little bit of fluidity. We also feel that having vertical stripes on either side focuses the viewers’ attention towards the content section.</w:t>
      </w:r>
    </w:p>
    <w:p w:rsidR="006C633E" w:rsidRPr="006C633E" w:rsidRDefault="006C633E" w:rsidP="006C633E">
      <w:pPr>
        <w:jc w:val="both"/>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w:t>
      </w:r>
      <w:r w:rsidRPr="006C633E">
        <w:rPr>
          <w:rFonts w:ascii="Times New Roman" w:eastAsia="Times New Roman" w:hAnsi="Times New Roman" w:cs="Times New Roman"/>
          <w:sz w:val="21"/>
          <w:szCs w:val="21"/>
        </w:rPr>
        <w:lastRenderedPageBreak/>
        <w:t>monochromatic colour scheme over the analogous scheme that we originally proposed. The text section was also changed to white to add better contrast. See the A/B testing section for more details.</w:t>
      </w:r>
    </w:p>
    <w:p w:rsidR="006C633E" w:rsidRPr="006C633E" w:rsidRDefault="006C633E" w:rsidP="006C633E">
      <w:pPr>
        <w:jc w:val="both"/>
        <w:rPr>
          <w:rFonts w:ascii="Times New Roman" w:eastAsia="Times New Roman" w:hAnsi="Times New Roman" w:cs="Times New Roman"/>
          <w:sz w:val="21"/>
          <w:szCs w:val="21"/>
        </w:rPr>
      </w:pPr>
    </w:p>
    <w:p w:rsidR="006C633E" w:rsidRDefault="006C633E" w:rsidP="007B4F0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390D4D" w:rsidRPr="00390D4D" w:rsidRDefault="00390D4D" w:rsidP="00390D4D">
      <w:pPr>
        <w:ind w:firstLine="720"/>
        <w:jc w:val="both"/>
        <w:rPr>
          <w:rFonts w:ascii="Times New Roman" w:eastAsia="Times New Roman" w:hAnsi="Times New Roman" w:cs="Times New Roman"/>
          <w:b/>
          <w:sz w:val="21"/>
          <w:szCs w:val="21"/>
        </w:rPr>
      </w:pPr>
    </w:p>
    <w:p w:rsidR="009D0FCB" w:rsidRDefault="009D0FCB" w:rsidP="009D0FCB">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9D0FCB" w:rsidRPr="009D0FCB" w:rsidRDefault="009D0FCB" w:rsidP="009D0FCB">
      <w:pPr>
        <w:rPr>
          <w:rFonts w:ascii="Times New Roman" w:eastAsia="Times New Roman" w:hAnsi="Times New Roman" w:cs="Times New Roman"/>
          <w:sz w:val="21"/>
          <w:szCs w:val="21"/>
        </w:rPr>
      </w:pPr>
    </w:p>
    <w:p w:rsidR="009D0FCB" w:rsidRPr="009D6A3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 xml:space="preserve">We spent a long time making the page layouts responsive to different browser widths. We encountered many persistent problems with </w:t>
      </w:r>
      <w:proofErr w:type="spellStart"/>
      <w:r w:rsidRPr="009D0FCB">
        <w:rPr>
          <w:rFonts w:ascii="Times New Roman" w:eastAsia="Times New Roman" w:hAnsi="Times New Roman" w:cs="Times New Roman"/>
          <w:sz w:val="21"/>
          <w:szCs w:val="21"/>
        </w:rPr>
        <w:t>divs</w:t>
      </w:r>
      <w:proofErr w:type="spellEnd"/>
      <w:r w:rsidRPr="009D0FCB">
        <w:rPr>
          <w:rFonts w:ascii="Times New Roman" w:eastAsia="Times New Roman" w:hAnsi="Times New Roman" w:cs="Times New Roman"/>
          <w:sz w:val="21"/>
          <w:szCs w:val="21"/>
        </w:rPr>
        <w:t xml:space="preserve"> jumping out of container elements; but once we fixed the issue, we felt incredibly empowered.</w:t>
      </w:r>
    </w:p>
    <w:p w:rsidR="009D0FCB" w:rsidRDefault="009D0FCB" w:rsidP="00272A34">
      <w:pPr>
        <w:jc w:val="center"/>
        <w:rPr>
          <w:rFonts w:ascii="Times New Roman" w:eastAsia="Times New Roman" w:hAnsi="Times New Roman" w:cs="Times New Roman"/>
          <w:b/>
          <w:sz w:val="40"/>
          <w:szCs w:val="40"/>
        </w:rPr>
      </w:pPr>
    </w:p>
    <w:p w:rsidR="009D0FCB" w:rsidRPr="002C4873" w:rsidRDefault="009D0FCB" w:rsidP="009D0FCB">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9D0FCB" w:rsidRDefault="009D0FCB" w:rsidP="009D0FCB">
      <w:pPr>
        <w:rPr>
          <w:rFonts w:ascii="Times New Roman" w:eastAsia="Times New Roman" w:hAnsi="Times New Roman" w:cs="Times New Roman"/>
          <w:b/>
          <w:sz w:val="40"/>
          <w:szCs w:val="40"/>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9D0FCB" w:rsidRPr="009D0FCB" w:rsidRDefault="009D0FCB" w:rsidP="009D0FCB">
      <w:pPr>
        <w:rPr>
          <w:rFonts w:ascii="Times New Roman" w:eastAsia="Times New Roman" w:hAnsi="Times New Roman" w:cs="Times New Roman"/>
          <w:sz w:val="21"/>
          <w:szCs w:val="21"/>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6C633E" w:rsidRDefault="006C633E"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r>
        <w:rPr>
          <w:noProof/>
        </w:rPr>
        <mc:AlternateContent>
          <mc:Choice Requires="wpg">
            <w:drawing>
              <wp:inline distT="0" distB="0" distL="0" distR="0" wp14:anchorId="69F2FD18" wp14:editId="29E45EEE">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390D4D" w:rsidRPr="000F45C5" w:rsidRDefault="00390D4D" w:rsidP="00390D4D">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69F2FD18"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390D4D" w:rsidRPr="000F45C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Choice A of our A/B Test. This utilizes our original colour scheme proposed in Milestone 2.</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alt="Screen Clipping" style="position:absolute;width:59436;height:24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FD67BAAAA2wAAAA8AAABkcnMvZG93bnJldi54bWxET01rAjEQvQv9D2EK3jSrYJWtUawgCFZQ&#10;20tvw2aaDd1Mtpu4rv/eCIK3ebzPmS87V4mWmmA9KxgNMxDEhdeWjYLvr81gBiJEZI2VZ1JwpQDL&#10;xUtvjrn2Fz5Se4pGpBAOOSooY6xzKUNRksMw9DVx4n594zAm2BipG7ykcFfJcZa9SYeWU0OJNa1L&#10;Kv5OZ6dgY6b+83hYfVjeTWy2N5P2//qjVP+1W72DiNTFp/jh3uo0fwT3X9IBcnE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FD67BAAAA2wAAAA8AAAAAAAAAAAAAAAAAnwIA&#10;AGRycy9kb3ducmV2LnhtbFBLBQYAAAAABAAEAPcAAACNAwAAAAA=&#10;">
                  <v:imagedata r:id="rId17" o:title="Screen Clipping"/>
                  <v:path arrowok="t"/>
                </v:shape>
                <w10:anchorlock/>
              </v:group>
            </w:pict>
          </mc:Fallback>
        </mc:AlternateContent>
      </w:r>
    </w:p>
    <w:p w:rsidR="00390D4D" w:rsidRDefault="00390D4D" w:rsidP="00940301">
      <w:pPr>
        <w:jc w:val="center"/>
        <w:rPr>
          <w:rFonts w:ascii="Times New Roman" w:eastAsia="Times New Roman" w:hAnsi="Times New Roman" w:cs="Times New Roman"/>
          <w:b/>
          <w:sz w:val="40"/>
          <w:szCs w:val="40"/>
        </w:rPr>
      </w:pPr>
      <w:r>
        <w:rPr>
          <w:noProof/>
        </w:rPr>
        <w:lastRenderedPageBreak/>
        <mc:AlternateContent>
          <mc:Choice Requires="wpg">
            <w:drawing>
              <wp:inline distT="0" distB="0" distL="0" distR="0">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390D4D" w:rsidRPr="00183485" w:rsidRDefault="00390D4D" w:rsidP="00390D4D">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Jvr6+AAAA2gAAAA8AAABkcnMvZG93bnJldi54bWxET02LwjAQvS/4H8II3tZURZFqFBFWFLxY&#10;PXgcmrGtNpNuE237781B8Ph438t1a0rxotoVlhWMhhEI4tTqgjMFl/Pf7xyE88gaS8ukoCMH61Xv&#10;Z4mxtg2f6JX4TIQQdjEqyL2vYildmpNBN7QVceButjboA6wzqWtsQrgp5TiKZtJgwaEhx4q2OaWP&#10;5GkUXJ//+sA+md133aOj5jiOJtOdUoN+u1mA8NT6r/jj3msFYWu4Em6AXL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RJvr6+AAAA2gAAAA8AAAAAAAAAAAAAAAAAnwIAAGRy&#10;cy9kb3ducmV2LnhtbFBLBQYAAAAABAAEAPcAAACKAwAAAAA=&#10;">
                  <v:imagedata r:id="rId19" o:title="Screen Clipping"/>
                  <v:path arrowok="t"/>
                </v:shape>
                <v:shape id="Text Box 9" o:spid="_x0000_s1031" type="#_x0000_t202" style="position:absolute;top:24955;width:5943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390D4D" w:rsidRPr="0018348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Choice B of our A/B Test. A monochromatic design that includes black text on a white background for the content section.</w:t>
                        </w:r>
                      </w:p>
                    </w:txbxContent>
                  </v:textbox>
                </v:shape>
                <w10:anchorlock/>
              </v:group>
            </w:pict>
          </mc:Fallback>
        </mc:AlternateContent>
      </w:r>
    </w:p>
    <w:p w:rsidR="00940301" w:rsidRDefault="00940301" w:rsidP="00314B9E">
      <w:pPr>
        <w:rPr>
          <w:rFonts w:ascii="Times New Roman" w:eastAsia="Times New Roman" w:hAnsi="Times New Roman" w:cs="Times New Roman"/>
          <w:b/>
          <w:bCs/>
          <w:sz w:val="21"/>
          <w:szCs w:val="21"/>
        </w:rPr>
      </w:pPr>
    </w:p>
    <w:p w:rsidR="00314B9E" w:rsidRPr="00314B9E" w:rsidRDefault="00CA567A" w:rsidP="00314B9E">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00314B9E" w:rsidRPr="00314B9E">
        <w:rPr>
          <w:rFonts w:ascii="Times New Roman" w:eastAsia="Times New Roman" w:hAnsi="Times New Roman" w:cs="Times New Roman"/>
          <w:b/>
          <w:bCs/>
          <w:sz w:val="21"/>
          <w:szCs w:val="21"/>
        </w:rPr>
        <w:t xml:space="preserve"> Completed</w:t>
      </w:r>
      <w:r w:rsidR="00307365">
        <w:rPr>
          <w:rFonts w:ascii="Times New Roman" w:eastAsia="Times New Roman" w:hAnsi="Times New Roman" w:cs="Times New Roman"/>
          <w:b/>
          <w:bCs/>
          <w:sz w:val="21"/>
          <w:szCs w:val="21"/>
        </w:rPr>
        <w:t xml:space="preserve"> Items</w:t>
      </w:r>
      <w:r w:rsidR="00314B9E" w:rsidRPr="00314B9E">
        <w:rPr>
          <w:rFonts w:ascii="Times New Roman" w:eastAsia="Times New Roman" w:hAnsi="Times New Roman" w:cs="Times New Roman"/>
          <w:b/>
          <w:bCs/>
          <w:sz w:val="21"/>
          <w:szCs w:val="21"/>
        </w:rPr>
        <w:t xml:space="preserve"> for this Milestone</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sidR="00C93A0B">
        <w:rPr>
          <w:rFonts w:ascii="Times New Roman" w:eastAsia="Times New Roman" w:hAnsi="Times New Roman" w:cs="Times New Roman"/>
          <w:sz w:val="21"/>
          <w:szCs w:val="21"/>
        </w:rPr>
        <w:t xml:space="preserve"> (missing images)</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sidR="00FA3CDC">
        <w:rPr>
          <w:rFonts w:ascii="Times New Roman" w:eastAsia="Times New Roman" w:hAnsi="Times New Roman" w:cs="Times New Roman"/>
          <w:sz w:val="21"/>
          <w:szCs w:val="21"/>
        </w:rPr>
        <w:t xml:space="preserve"> </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sidR="00C93A0B">
        <w:rPr>
          <w:rFonts w:ascii="Times New Roman" w:eastAsia="Times New Roman" w:hAnsi="Times New Roman" w:cs="Times New Roman"/>
          <w:sz w:val="21"/>
          <w:szCs w:val="21"/>
        </w:rPr>
        <w:t xml:space="preserve"> (currently a placeholder, missing JavaScript and content)</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sidR="00A625AB">
        <w:rPr>
          <w:rFonts w:ascii="Times New Roman" w:eastAsia="Times New Roman" w:hAnsi="Times New Roman" w:cs="Times New Roman"/>
          <w:sz w:val="21"/>
          <w:szCs w:val="21"/>
        </w:rPr>
        <w:t xml:space="preserve"> (waiting for JavaScript Modal implementation) </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sidR="00C93A0B">
        <w:rPr>
          <w:rFonts w:ascii="Times New Roman" w:eastAsia="Times New Roman" w:hAnsi="Times New Roman" w:cs="Times New Roman"/>
          <w:sz w:val="21"/>
          <w:szCs w:val="21"/>
        </w:rPr>
        <w:t xml:space="preserve"> (missing content and images)</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936CA5" w:rsidRPr="00314B9E" w:rsidRDefault="00936CA5"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390D4D"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w:t>
      </w:r>
      <w:r w:rsidR="00E64AE4">
        <w:rPr>
          <w:rFonts w:ascii="Times New Roman" w:eastAsia="Times New Roman" w:hAnsi="Times New Roman" w:cs="Times New Roman"/>
          <w:sz w:val="21"/>
          <w:szCs w:val="21"/>
        </w:rPr>
        <w:t>.html</w:t>
      </w:r>
      <w:r>
        <w:rPr>
          <w:rFonts w:ascii="Times New Roman" w:eastAsia="Times New Roman" w:hAnsi="Times New Roman" w:cs="Times New Roman"/>
          <w:sz w:val="21"/>
          <w:szCs w:val="21"/>
        </w:rPr>
        <w:t>)</w:t>
      </w:r>
    </w:p>
    <w:p w:rsidR="008F2D6E" w:rsidRDefault="008F2D6E" w:rsidP="008F2D6E">
      <w:pPr>
        <w:rPr>
          <w:rFonts w:ascii="Times New Roman" w:eastAsia="Times New Roman" w:hAnsi="Times New Roman" w:cs="Times New Roman"/>
          <w:sz w:val="21"/>
          <w:szCs w:val="21"/>
        </w:rPr>
      </w:pPr>
    </w:p>
    <w:p w:rsidR="008F2D6E" w:rsidRPr="008F2D6E" w:rsidRDefault="008F2D6E" w:rsidP="008F2D6E">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Validation: </w:t>
      </w:r>
      <w:r w:rsidR="0015497D">
        <w:rPr>
          <w:rFonts w:ascii="Times New Roman" w:eastAsia="Times New Roman" w:hAnsi="Times New Roman" w:cs="Times New Roman"/>
          <w:sz w:val="21"/>
          <w:szCs w:val="21"/>
        </w:rPr>
        <w:t xml:space="preserve">ALL </w:t>
      </w:r>
      <w:r>
        <w:rPr>
          <w:rFonts w:ascii="Times New Roman" w:eastAsia="Times New Roman" w:hAnsi="Times New Roman" w:cs="Times New Roman"/>
          <w:sz w:val="21"/>
          <w:szCs w:val="21"/>
        </w:rPr>
        <w:t xml:space="preserve">html and </w:t>
      </w:r>
      <w:proofErr w:type="spellStart"/>
      <w:r>
        <w:rPr>
          <w:rFonts w:ascii="Times New Roman" w:eastAsia="Times New Roman" w:hAnsi="Times New Roman" w:cs="Times New Roman"/>
          <w:sz w:val="21"/>
          <w:szCs w:val="21"/>
        </w:rPr>
        <w:t>css</w:t>
      </w:r>
      <w:proofErr w:type="spellEnd"/>
      <w:r>
        <w:rPr>
          <w:rFonts w:ascii="Times New Roman" w:eastAsia="Times New Roman" w:hAnsi="Times New Roman" w:cs="Times New Roman"/>
          <w:sz w:val="21"/>
          <w:szCs w:val="21"/>
        </w:rPr>
        <w:t xml:space="preserve"> pages have been validated</w:t>
      </w:r>
      <w:r w:rsidR="005F1F4D">
        <w:rPr>
          <w:rFonts w:ascii="Times New Roman" w:eastAsia="Times New Roman" w:hAnsi="Times New Roman" w:cs="Times New Roman"/>
          <w:sz w:val="21"/>
          <w:szCs w:val="21"/>
        </w:rPr>
        <w:t xml:space="preserve"> with no errors</w:t>
      </w:r>
      <w:r w:rsidR="00DA6AA3">
        <w:rPr>
          <w:rFonts w:ascii="Times New Roman" w:eastAsia="Times New Roman" w:hAnsi="Times New Roman" w:cs="Times New Roman"/>
          <w:sz w:val="21"/>
          <w:szCs w:val="21"/>
        </w:rPr>
        <w:t>!</w:t>
      </w:r>
      <w:r w:rsidR="0015497D">
        <w:rPr>
          <w:rFonts w:ascii="Times New Roman" w:eastAsia="Times New Roman" w:hAnsi="Times New Roman" w:cs="Times New Roman"/>
          <w:sz w:val="21"/>
          <w:szCs w:val="21"/>
        </w:rPr>
        <w:t xml:space="preserve"> No validation icons were included since it was not specified.</w:t>
      </w:r>
    </w:p>
    <w:p w:rsidR="00390D4D" w:rsidRDefault="00390D4D" w:rsidP="00314B9E">
      <w:pPr>
        <w:rPr>
          <w:rFonts w:ascii="Times New Roman" w:eastAsia="Times New Roman" w:hAnsi="Times New Roman" w:cs="Times New Roman"/>
          <w:b/>
          <w:sz w:val="40"/>
          <w:szCs w:val="40"/>
        </w:rPr>
      </w:pPr>
    </w:p>
    <w:p w:rsidR="00936CA5" w:rsidRDefault="00936CA5" w:rsidP="00314B9E">
      <w:pP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940301" w:rsidRDefault="00940301" w:rsidP="008F2D6E">
      <w:pPr>
        <w:rPr>
          <w:rFonts w:ascii="Times New Roman" w:eastAsia="Times New Roman" w:hAnsi="Times New Roman" w:cs="Times New Roman"/>
          <w:b/>
          <w:sz w:val="40"/>
          <w:szCs w:val="40"/>
        </w:rPr>
      </w:pPr>
    </w:p>
    <w:p w:rsidR="00C2484B" w:rsidRDefault="00272A34" w:rsidP="00272A34">
      <w:pPr>
        <w:jc w:val="center"/>
      </w:pPr>
      <w:r>
        <w:rPr>
          <w:rFonts w:ascii="Times New Roman" w:eastAsia="Times New Roman" w:hAnsi="Times New Roman" w:cs="Times New Roman"/>
          <w:b/>
          <w:sz w:val="40"/>
          <w:szCs w:val="40"/>
        </w:rPr>
        <w:t>Appendix</w:t>
      </w:r>
    </w:p>
    <w:p w:rsidR="00272A34" w:rsidRPr="00272A34" w:rsidRDefault="00272A34" w:rsidP="00272A34">
      <w:pPr>
        <w:jc w:val="center"/>
      </w:pPr>
    </w:p>
    <w:p w:rsidR="00BE7170" w:rsidRPr="004A0329" w:rsidRDefault="00BE7170" w:rsidP="00BE7170">
      <w:pPr>
        <w:pStyle w:val="Heading6"/>
        <w:rPr>
          <w:rFonts w:ascii="Times New Roman" w:eastAsia="Times New Roman" w:hAnsi="Times New Roman" w:cs="Times New Roman"/>
          <w:b/>
          <w:i w:val="0"/>
          <w:color w:val="auto"/>
          <w:sz w:val="32"/>
          <w:szCs w:val="32"/>
        </w:rPr>
      </w:pPr>
      <w:r w:rsidRPr="004A0329">
        <w:rPr>
          <w:rFonts w:ascii="Times New Roman" w:eastAsia="Times New Roman" w:hAnsi="Times New Roman" w:cs="Times New Roman"/>
          <w:b/>
          <w:i w:val="0"/>
          <w:color w:val="auto"/>
          <w:sz w:val="32"/>
          <w:szCs w:val="32"/>
        </w:rPr>
        <w:t>I. Website Design</w:t>
      </w:r>
    </w:p>
    <w:p w:rsidR="00BE7170" w:rsidRPr="00030E33" w:rsidRDefault="00BE7170" w:rsidP="00BE7170">
      <w:pPr>
        <w:rPr>
          <w:sz w:val="21"/>
          <w:szCs w:val="21"/>
        </w:rPr>
      </w:pPr>
    </w:p>
    <w:p w:rsidR="00BD1035" w:rsidRPr="004A0329" w:rsidRDefault="0029345E"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sidR="007432CE">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D1035" w:rsidRPr="00030E33" w:rsidRDefault="00BD1035">
      <w:pPr>
        <w:jc w:val="both"/>
        <w:rPr>
          <w:sz w:val="21"/>
          <w:szCs w:val="21"/>
        </w:rPr>
      </w:pPr>
    </w:p>
    <w:p w:rsidR="00BD1035" w:rsidRPr="00030E33"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E7170" w:rsidRPr="00030E33" w:rsidRDefault="00BE7170" w:rsidP="00605975">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605975" w:rsidRPr="00030E33" w:rsidRDefault="00605975" w:rsidP="00605975">
      <w:pPr>
        <w:jc w:val="both"/>
        <w:rPr>
          <w:sz w:val="21"/>
          <w:szCs w:val="21"/>
        </w:rPr>
      </w:pPr>
    </w:p>
    <w:p w:rsidR="00605975" w:rsidRPr="00030E33" w:rsidRDefault="00605975" w:rsidP="00605975">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sidR="007432CE">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9B02C6" w:rsidRPr="00030E33" w:rsidRDefault="009B02C6" w:rsidP="009B02C6">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9B02C6" w:rsidRPr="00030E33" w:rsidRDefault="009B02C6" w:rsidP="009B02C6">
      <w:pPr>
        <w:jc w:val="both"/>
        <w:rPr>
          <w:sz w:val="21"/>
          <w:szCs w:val="21"/>
        </w:rPr>
      </w:pPr>
    </w:p>
    <w:p w:rsidR="00605975" w:rsidRPr="00030E33" w:rsidRDefault="009B02C6">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sidR="007432CE">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9B02C6" w:rsidRPr="00030E33" w:rsidRDefault="009B02C6" w:rsidP="009B02C6">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9B02C6" w:rsidRPr="00030E33" w:rsidRDefault="009B02C6" w:rsidP="009B02C6">
      <w:pPr>
        <w:jc w:val="both"/>
        <w:rPr>
          <w:sz w:val="21"/>
          <w:szCs w:val="21"/>
        </w:rPr>
      </w:pPr>
    </w:p>
    <w:p w:rsidR="009B02C6" w:rsidRPr="00030E33" w:rsidDel="007432CE" w:rsidRDefault="009B02C6">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w:t>
      </w:r>
      <w:r w:rsidRPr="00030E33">
        <w:rPr>
          <w:rFonts w:ascii="Times New Roman" w:eastAsia="Times New Roman" w:hAnsi="Times New Roman" w:cs="Times New Roman"/>
          <w:sz w:val="21"/>
          <w:szCs w:val="21"/>
        </w:rPr>
        <w:lastRenderedPageBreak/>
        <w:t xml:space="preserve">of access should be simple and effortless. All users should be able to purchase </w:t>
      </w:r>
      <w:ins w:id="8" w:author="Ryan Liang" w:date="2017-01-30T12:57:00Z">
        <w:r w:rsidR="007432CE">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sidR="007432CE">
          <w:rPr>
            <w:rFonts w:ascii="Times New Roman" w:eastAsia="Times New Roman" w:hAnsi="Times New Roman" w:cs="Times New Roman"/>
            <w:sz w:val="21"/>
            <w:szCs w:val="21"/>
          </w:rPr>
          <w:t>in approximately two to three clicks</w:t>
        </w:r>
      </w:ins>
      <w:ins w:id="10" w:author="Ryan Liang" w:date="2017-01-30T12:58:00Z">
        <w:r w:rsidR="007432CE">
          <w:rPr>
            <w:rFonts w:ascii="Times New Roman" w:eastAsia="Times New Roman" w:hAnsi="Times New Roman" w:cs="Times New Roman"/>
            <w:sz w:val="21"/>
            <w:szCs w:val="21"/>
          </w:rPr>
          <w:t>.</w:t>
        </w:r>
        <w:r w:rsidR="007432CE"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E7170" w:rsidRDefault="00BE7170">
      <w:pPr>
        <w:jc w:val="both"/>
        <w:rPr>
          <w:sz w:val="21"/>
          <w:szCs w:val="21"/>
        </w:rPr>
      </w:pPr>
    </w:p>
    <w:p w:rsidR="00F9231A" w:rsidRPr="00030E33" w:rsidRDefault="00F9231A">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E7170" w:rsidRPr="00030E33" w:rsidRDefault="00BE7170">
      <w:pPr>
        <w:jc w:val="both"/>
        <w:rPr>
          <w:rFonts w:ascii="Times New Roman" w:eastAsia="Times New Roman" w:hAnsi="Times New Roman" w:cs="Times New Roman"/>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Ugly Cake Shop - </w:t>
      </w:r>
      <w:hyperlink r:id="rId20">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Saint Germain Bakery - </w:t>
      </w:r>
      <w:hyperlink r:id="rId21">
        <w:r w:rsidRPr="00030E33">
          <w:rPr>
            <w:rFonts w:ascii="Times New Roman" w:eastAsia="Times New Roman" w:hAnsi="Times New Roman" w:cs="Times New Roman"/>
            <w:sz w:val="21"/>
            <w:szCs w:val="21"/>
          </w:rPr>
          <w:t>http://www.saintgermainbakery.com/</w:t>
        </w:r>
      </w:hyperlink>
    </w:p>
    <w:p w:rsidR="00BD1035" w:rsidRPr="00030E33" w:rsidRDefault="00BD1035">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E7170" w:rsidRPr="00030E33" w:rsidRDefault="00BE7170">
      <w:pPr>
        <w:jc w:val="both"/>
        <w:rPr>
          <w:rFonts w:ascii="Times New Roman" w:eastAsia="Times New Roman" w:hAnsi="Times New Roman" w:cs="Times New Roman"/>
          <w:b/>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D1035" w:rsidRDefault="00BD1035">
      <w:pPr>
        <w:jc w:val="both"/>
        <w:rPr>
          <w:ins w:id="13" w:author="Ryan Liang" w:date="2017-01-30T12:45:00Z"/>
          <w:sz w:val="21"/>
          <w:szCs w:val="21"/>
        </w:rPr>
      </w:pPr>
    </w:p>
    <w:p w:rsidR="00004CFB" w:rsidRPr="00334D1F" w:rsidRDefault="00004CFB">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sidR="009D7CA4">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sidR="009D7CA4">
          <w:rPr>
            <w:rFonts w:ascii="Times New Roman" w:hAnsi="Times New Roman" w:cs="Times New Roman"/>
            <w:sz w:val="21"/>
            <w:szCs w:val="21"/>
          </w:rPr>
          <w:t xml:space="preserve"> C</w:t>
        </w:r>
      </w:ins>
      <w:ins w:id="25" w:author="Eric Sy" w:date="2017-02-02T23:52:00Z">
        <w:r w:rsidR="009D7CA4">
          <w:rPr>
            <w:rFonts w:ascii="Times New Roman" w:hAnsi="Times New Roman" w:cs="Times New Roman"/>
            <w:sz w:val="21"/>
            <w:szCs w:val="21"/>
          </w:rPr>
          <w:t xml:space="preserve">omments </w:t>
        </w:r>
      </w:ins>
      <w:ins w:id="26" w:author="Eric Sy" w:date="2017-02-02T23:59:00Z">
        <w:r w:rsidR="00DD0D7D">
          <w:rPr>
            <w:rFonts w:ascii="Times New Roman" w:hAnsi="Times New Roman" w:cs="Times New Roman"/>
            <w:sz w:val="21"/>
            <w:szCs w:val="21"/>
          </w:rPr>
          <w:t xml:space="preserve">or critiques </w:t>
        </w:r>
      </w:ins>
      <w:ins w:id="27" w:author="Eric Sy" w:date="2017-02-02T23:58:00Z">
        <w:r w:rsidR="009D7CA4">
          <w:rPr>
            <w:rFonts w:ascii="Times New Roman" w:hAnsi="Times New Roman" w:cs="Times New Roman"/>
            <w:sz w:val="21"/>
            <w:szCs w:val="21"/>
          </w:rPr>
          <w:t>can be written in the</w:t>
        </w:r>
      </w:ins>
      <w:ins w:id="28" w:author="Eric Sy" w:date="2017-02-02T23:52:00Z">
        <w:r w:rsidR="009D7CA4">
          <w:rPr>
            <w:rFonts w:ascii="Times New Roman" w:hAnsi="Times New Roman" w:cs="Times New Roman"/>
            <w:sz w:val="21"/>
            <w:szCs w:val="21"/>
          </w:rPr>
          <w:t xml:space="preserve"> feedback </w:t>
        </w:r>
      </w:ins>
      <w:ins w:id="29" w:author="Eric Sy" w:date="2017-02-02T23:58:00Z">
        <w:r w:rsidR="009D7CA4">
          <w:rPr>
            <w:rFonts w:ascii="Times New Roman" w:hAnsi="Times New Roman" w:cs="Times New Roman"/>
            <w:sz w:val="21"/>
            <w:szCs w:val="21"/>
          </w:rPr>
          <w:t>portion of</w:t>
        </w:r>
      </w:ins>
      <w:ins w:id="30" w:author="Eric Sy" w:date="2017-02-02T23:52:00Z">
        <w:r w:rsidR="009D7CA4">
          <w:rPr>
            <w:rFonts w:ascii="Times New Roman" w:hAnsi="Times New Roman" w:cs="Times New Roman"/>
            <w:sz w:val="21"/>
            <w:szCs w:val="21"/>
          </w:rPr>
          <w:t xml:space="preserve"> the</w:t>
        </w:r>
      </w:ins>
      <w:ins w:id="31" w:author="Eric Sy" w:date="2017-02-02T23:48:00Z">
        <w:r w:rsidR="00334D1F">
          <w:rPr>
            <w:rFonts w:ascii="Times New Roman" w:hAnsi="Times New Roman" w:cs="Times New Roman"/>
            <w:sz w:val="21"/>
            <w:szCs w:val="21"/>
          </w:rPr>
          <w:t xml:space="preserve"> Contact Us </w:t>
        </w:r>
      </w:ins>
      <w:ins w:id="32" w:author="Eric Sy" w:date="2017-02-02T23:58:00Z">
        <w:r w:rsidR="009D7CA4">
          <w:rPr>
            <w:rFonts w:ascii="Times New Roman" w:hAnsi="Times New Roman" w:cs="Times New Roman"/>
            <w:sz w:val="21"/>
            <w:szCs w:val="21"/>
          </w:rPr>
          <w:t>page</w:t>
        </w:r>
      </w:ins>
      <w:ins w:id="33" w:author="Eric Sy" w:date="2017-02-02T23:59:00Z">
        <w:r w:rsidR="00CA35D1">
          <w:rPr>
            <w:rFonts w:ascii="Times New Roman" w:hAnsi="Times New Roman" w:cs="Times New Roman"/>
            <w:sz w:val="21"/>
            <w:szCs w:val="21"/>
          </w:rPr>
          <w:t xml:space="preserve"> </w:t>
        </w:r>
      </w:ins>
      <w:ins w:id="34" w:author="Eric Sy" w:date="2017-02-03T00:00:00Z">
        <w:r w:rsidR="00CA35D1">
          <w:rPr>
            <w:rFonts w:ascii="Times New Roman" w:hAnsi="Times New Roman" w:cs="Times New Roman"/>
            <w:sz w:val="21"/>
            <w:szCs w:val="21"/>
          </w:rPr>
          <w:t>which</w:t>
        </w:r>
      </w:ins>
      <w:ins w:id="35" w:author="Eric Sy" w:date="2017-02-02T23:59:00Z">
        <w:r w:rsidR="00CA35D1">
          <w:rPr>
            <w:rFonts w:ascii="Times New Roman" w:hAnsi="Times New Roman" w:cs="Times New Roman"/>
            <w:sz w:val="21"/>
            <w:szCs w:val="21"/>
          </w:rPr>
          <w:t xml:space="preserve"> will allow us</w:t>
        </w:r>
        <w:r w:rsidR="00DD0D7D">
          <w:rPr>
            <w:rFonts w:ascii="Times New Roman" w:hAnsi="Times New Roman" w:cs="Times New Roman"/>
            <w:sz w:val="21"/>
            <w:szCs w:val="21"/>
          </w:rPr>
          <w:t xml:space="preserve"> to interact with our customers</w:t>
        </w:r>
      </w:ins>
      <w:ins w:id="36" w:author="Eric Sy" w:date="2017-02-03T00:06:00Z">
        <w:r w:rsidR="00C279CA">
          <w:rPr>
            <w:rFonts w:ascii="Times New Roman" w:hAnsi="Times New Roman" w:cs="Times New Roman"/>
            <w:sz w:val="21"/>
            <w:szCs w:val="21"/>
          </w:rPr>
          <w:t xml:space="preserve"> and improve the business</w:t>
        </w:r>
      </w:ins>
      <w:ins w:id="37" w:author="Eric Sy" w:date="2017-02-02T23:50:00Z">
        <w:r w:rsidR="009D7CA4">
          <w:rPr>
            <w:rFonts w:ascii="Times New Roman" w:hAnsi="Times New Roman" w:cs="Times New Roman"/>
            <w:sz w:val="21"/>
            <w:szCs w:val="21"/>
          </w:rPr>
          <w:t>.</w:t>
        </w:r>
      </w:ins>
      <w:ins w:id="38" w:author="Eric Sy" w:date="2017-02-02T23:48:00Z">
        <w:r w:rsidR="00334D1F">
          <w:rPr>
            <w:rFonts w:ascii="Times New Roman" w:hAnsi="Times New Roman" w:cs="Times New Roman"/>
            <w:sz w:val="21"/>
            <w:szCs w:val="21"/>
          </w:rPr>
          <w:t xml:space="preserve"> </w:t>
        </w:r>
      </w:ins>
    </w:p>
    <w:p w:rsidR="00004CFB" w:rsidRPr="00030E33" w:rsidRDefault="00004CFB">
      <w:pPr>
        <w:jc w:val="both"/>
        <w:rPr>
          <w:sz w:val="21"/>
          <w:szCs w:val="21"/>
        </w:rPr>
      </w:pPr>
    </w:p>
    <w:p w:rsidR="00BD1035" w:rsidRPr="004A0329" w:rsidRDefault="00BE7170" w:rsidP="00BE7170">
      <w:pPr>
        <w:pStyle w:val="Heading7"/>
        <w:rPr>
          <w:sz w:val="24"/>
          <w:szCs w:val="24"/>
        </w:rPr>
      </w:pPr>
      <w:r w:rsidRPr="004A0329">
        <w:rPr>
          <w:rFonts w:ascii="Times New Roman" w:eastAsia="Times New Roman" w:hAnsi="Times New Roman" w:cs="Times New Roman"/>
          <w:b/>
          <w:i w:val="0"/>
          <w:color w:val="auto"/>
          <w:sz w:val="24"/>
          <w:szCs w:val="24"/>
        </w:rPr>
        <w:t>Project Plan</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w:t>
      </w:r>
      <w:r w:rsidRPr="00030E33">
        <w:rPr>
          <w:rFonts w:ascii="Times New Roman" w:eastAsia="Times New Roman" w:hAnsi="Times New Roman" w:cs="Times New Roman"/>
          <w:sz w:val="21"/>
          <w:szCs w:val="21"/>
        </w:rPr>
        <w:lastRenderedPageBreak/>
        <w:t xml:space="preserve">characteristics that our team must uphold. To help with this, we have appointed Ryan Liang as our leader because he has the most experience in programming. </w:t>
      </w:r>
    </w:p>
    <w:p w:rsidR="00BD1035" w:rsidRPr="00030E33" w:rsidRDefault="00BD1035">
      <w:pPr>
        <w:jc w:val="both"/>
        <w:rPr>
          <w:sz w:val="21"/>
          <w:szCs w:val="21"/>
        </w:rPr>
      </w:pPr>
    </w:p>
    <w:p w:rsidR="00BD1035"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sidR="00004CFB">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9C0FC3" w:rsidRDefault="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t>II</w:t>
      </w:r>
      <w:r w:rsidRPr="004A0329">
        <w:rPr>
          <w:rFonts w:ascii="Times New Roman" w:eastAsia="Times New Roman" w:hAnsi="Times New Roman" w:cs="Times New Roman"/>
          <w:b/>
          <w:i w:val="0"/>
          <w:color w:val="auto"/>
          <w:sz w:val="32"/>
          <w:szCs w:val="32"/>
        </w:rPr>
        <w:t xml:space="preserve">. </w:t>
      </w:r>
      <w:r w:rsidRPr="002C4873">
        <w:rPr>
          <w:rFonts w:ascii="Times New Roman" w:eastAsia="Times New Roman" w:hAnsi="Times New Roman" w:cs="Times New Roman"/>
          <w:b/>
          <w:i w:val="0"/>
          <w:color w:val="auto"/>
          <w:sz w:val="32"/>
          <w:szCs w:val="32"/>
        </w:rPr>
        <w:t>Site Map and Page Design</w:t>
      </w:r>
    </w:p>
    <w:p w:rsidR="009C0FC3" w:rsidRPr="002C4873" w:rsidRDefault="009C0FC3" w:rsidP="009C0FC3"/>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300.55pt" o:ole="">
            <v:imagedata r:id="rId22" o:title=""/>
          </v:shape>
          <o:OLEObject Type="Embed" ProgID="Visio.Drawing.15" ShapeID="_x0000_i1025" DrawAspect="Content" ObjectID="_1548811336" r:id="rId23"/>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 xml:space="preserve">reside in the </w:t>
      </w:r>
      <w:r w:rsidRPr="002C4873">
        <w:rPr>
          <w:rFonts w:ascii="Times New Roman" w:eastAsia="Times New Roman" w:hAnsi="Times New Roman" w:cs="Times New Roman"/>
          <w:sz w:val="21"/>
          <w:szCs w:val="21"/>
        </w:rPr>
        <w:lastRenderedPageBreak/>
        <w:t>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24"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9C0FC3" w:rsidRDefault="009C0FC3" w:rsidP="009C0FC3">
      <w:pPr>
        <w:jc w:val="both"/>
        <w:rPr>
          <w:rFonts w:ascii="Times New Roman" w:eastAsia="Times New Roman" w:hAnsi="Times New Roman" w:cs="Times New Roman"/>
          <w:sz w:val="21"/>
          <w:szCs w:val="21"/>
        </w:rPr>
      </w:pPr>
    </w:p>
    <w:p w:rsidR="0032228A" w:rsidRDefault="0032228A" w:rsidP="009C0FC3">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sidR="0041256A">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sidR="009D34FC">
          <w:rPr>
            <w:rFonts w:ascii="Times New Roman" w:eastAsia="Times New Roman" w:hAnsi="Times New Roman" w:cs="Times New Roman"/>
            <w:sz w:val="21"/>
            <w:szCs w:val="21"/>
          </w:rPr>
          <w:t xml:space="preserve"> while others </w:t>
        </w:r>
      </w:ins>
      <w:ins w:id="50" w:author="Eric Sy" w:date="2017-02-17T00:21:00Z">
        <w:r w:rsidR="009D34FC">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sidR="009D34FC">
          <w:rPr>
            <w:rFonts w:ascii="Times New Roman" w:eastAsia="Times New Roman" w:hAnsi="Times New Roman" w:cs="Times New Roman"/>
            <w:sz w:val="21"/>
            <w:szCs w:val="21"/>
          </w:rPr>
          <w:t xml:space="preserve"> </w:t>
        </w:r>
      </w:ins>
      <w:ins w:id="54" w:author="Eric Sy" w:date="2017-02-17T00:23:00Z">
        <w:r w:rsidR="009D34FC">
          <w:rPr>
            <w:rFonts w:ascii="Times New Roman" w:eastAsia="Times New Roman" w:hAnsi="Times New Roman" w:cs="Times New Roman"/>
            <w:sz w:val="21"/>
            <w:szCs w:val="21"/>
          </w:rPr>
          <w:t xml:space="preserve">In the end, we </w:t>
        </w:r>
      </w:ins>
      <w:ins w:id="55" w:author="Eric Sy" w:date="2017-02-17T00:24:00Z">
        <w:r w:rsidR="009D34FC">
          <w:rPr>
            <w:rFonts w:ascii="Times New Roman" w:eastAsia="Times New Roman" w:hAnsi="Times New Roman" w:cs="Times New Roman"/>
            <w:sz w:val="21"/>
            <w:szCs w:val="21"/>
          </w:rPr>
          <w:t>narrowed down our color choices to red</w:t>
        </w:r>
      </w:ins>
      <w:ins w:id="56" w:author="Eric Sy" w:date="2017-02-17T00:30:00Z">
        <w:r w:rsidR="00DE5948">
          <w:rPr>
            <w:rFonts w:ascii="Times New Roman" w:eastAsia="Times New Roman" w:hAnsi="Times New Roman" w:cs="Times New Roman"/>
            <w:sz w:val="21"/>
            <w:szCs w:val="21"/>
          </w:rPr>
          <w:t xml:space="preserve"> </w:t>
        </w:r>
      </w:ins>
      <w:ins w:id="57" w:author="Eric Sy" w:date="2017-02-17T00:32:00Z">
        <w:r w:rsidR="00DE5948">
          <w:rPr>
            <w:rFonts w:ascii="Times New Roman" w:eastAsia="Times New Roman" w:hAnsi="Times New Roman" w:cs="Times New Roman"/>
            <w:sz w:val="21"/>
            <w:szCs w:val="21"/>
          </w:rPr>
          <w:t xml:space="preserve">and </w:t>
        </w:r>
      </w:ins>
      <w:ins w:id="58" w:author="Eric Sy" w:date="2017-02-17T00:24:00Z">
        <w:r w:rsidR="009D34FC">
          <w:rPr>
            <w:rFonts w:ascii="Times New Roman" w:eastAsia="Times New Roman" w:hAnsi="Times New Roman" w:cs="Times New Roman"/>
            <w:sz w:val="21"/>
            <w:szCs w:val="21"/>
          </w:rPr>
          <w:t>blue</w:t>
        </w:r>
      </w:ins>
      <w:ins w:id="59" w:author="Eric Sy" w:date="2017-02-17T00:32:00Z">
        <w:r w:rsidR="00DE5948">
          <w:rPr>
            <w:rFonts w:ascii="Times New Roman" w:eastAsia="Times New Roman" w:hAnsi="Times New Roman" w:cs="Times New Roman"/>
            <w:sz w:val="21"/>
            <w:szCs w:val="21"/>
          </w:rPr>
          <w:t>. The former represents passion and love while the latter</w:t>
        </w:r>
      </w:ins>
      <w:ins w:id="60" w:author="Eric Sy" w:date="2017-02-17T00:31:00Z">
        <w:r w:rsidR="0041256A">
          <w:rPr>
            <w:rFonts w:ascii="Times New Roman" w:eastAsia="Times New Roman" w:hAnsi="Times New Roman" w:cs="Times New Roman"/>
            <w:sz w:val="21"/>
            <w:szCs w:val="21"/>
          </w:rPr>
          <w:t xml:space="preserve"> </w:t>
        </w:r>
      </w:ins>
      <w:ins w:id="61" w:author="Eric Sy" w:date="2017-02-17T00:32:00Z">
        <w:r w:rsidR="00DE5948">
          <w:rPr>
            <w:rFonts w:ascii="Times New Roman" w:eastAsia="Times New Roman" w:hAnsi="Times New Roman" w:cs="Times New Roman"/>
            <w:sz w:val="21"/>
            <w:szCs w:val="21"/>
          </w:rPr>
          <w:t xml:space="preserve">represents </w:t>
        </w:r>
      </w:ins>
      <w:ins w:id="62" w:author="Eric Sy" w:date="2017-02-17T00:31:00Z">
        <w:r w:rsidR="00DE5948">
          <w:rPr>
            <w:rFonts w:ascii="Times New Roman" w:eastAsia="Times New Roman" w:hAnsi="Times New Roman" w:cs="Times New Roman"/>
            <w:sz w:val="21"/>
            <w:szCs w:val="21"/>
          </w:rPr>
          <w:t>serenity</w:t>
        </w:r>
      </w:ins>
      <w:ins w:id="63" w:author="Eric Sy" w:date="2017-02-17T00:24:00Z">
        <w:r w:rsidR="009D34FC">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sidR="0041256A">
          <w:rPr>
            <w:rFonts w:ascii="Times New Roman" w:eastAsia="Times New Roman" w:hAnsi="Times New Roman" w:cs="Times New Roman"/>
            <w:sz w:val="21"/>
            <w:szCs w:val="21"/>
          </w:rPr>
          <w:t>many</w:t>
        </w:r>
      </w:ins>
      <w:ins w:id="65" w:author="Eric Sy" w:date="2017-02-17T00:24:00Z">
        <w:r w:rsidR="009D34FC">
          <w:rPr>
            <w:rFonts w:ascii="Times New Roman" w:eastAsia="Times New Roman" w:hAnsi="Times New Roman" w:cs="Times New Roman"/>
            <w:sz w:val="21"/>
            <w:szCs w:val="21"/>
          </w:rPr>
          <w:t xml:space="preserve"> </w:t>
        </w:r>
      </w:ins>
      <w:ins w:id="66" w:author="Eric Sy" w:date="2017-02-17T00:25:00Z">
        <w:r w:rsidR="009D34FC">
          <w:rPr>
            <w:rFonts w:ascii="Times New Roman" w:eastAsia="Times New Roman" w:hAnsi="Times New Roman" w:cs="Times New Roman"/>
            <w:sz w:val="21"/>
            <w:szCs w:val="21"/>
          </w:rPr>
          <w:t xml:space="preserve">photographs </w:t>
        </w:r>
      </w:ins>
      <w:ins w:id="67" w:author="Eric Sy" w:date="2017-02-17T00:27:00Z">
        <w:r w:rsidR="0041256A">
          <w:rPr>
            <w:rFonts w:ascii="Times New Roman" w:eastAsia="Times New Roman" w:hAnsi="Times New Roman" w:cs="Times New Roman"/>
            <w:sz w:val="21"/>
            <w:szCs w:val="21"/>
          </w:rPr>
          <w:t>had darker shades (chocolates)</w:t>
        </w:r>
      </w:ins>
      <w:ins w:id="68" w:author="Eric Sy" w:date="2017-02-17T00:28:00Z">
        <w:r w:rsidR="0041256A">
          <w:rPr>
            <w:rFonts w:ascii="Times New Roman" w:eastAsia="Times New Roman" w:hAnsi="Times New Roman" w:cs="Times New Roman"/>
            <w:sz w:val="21"/>
            <w:szCs w:val="21"/>
          </w:rPr>
          <w:t xml:space="preserve">. We also noticed red more often (raspberries, strawberries, </w:t>
        </w:r>
      </w:ins>
      <w:ins w:id="69" w:author="Eric Sy" w:date="2017-02-17T00:29:00Z">
        <w:r w:rsidR="0041256A">
          <w:rPr>
            <w:rFonts w:ascii="Times New Roman" w:eastAsia="Times New Roman" w:hAnsi="Times New Roman" w:cs="Times New Roman"/>
            <w:sz w:val="21"/>
            <w:szCs w:val="21"/>
          </w:rPr>
          <w:t xml:space="preserve">cherries </w:t>
        </w:r>
      </w:ins>
      <w:ins w:id="70" w:author="Eric Sy" w:date="2017-02-17T00:28:00Z">
        <w:r w:rsidR="0041256A">
          <w:rPr>
            <w:rFonts w:ascii="Times New Roman" w:eastAsia="Times New Roman" w:hAnsi="Times New Roman" w:cs="Times New Roman"/>
            <w:sz w:val="21"/>
            <w:szCs w:val="21"/>
          </w:rPr>
          <w:t>etc.)</w:t>
        </w:r>
      </w:ins>
      <w:ins w:id="71" w:author="Eric Sy" w:date="2017-02-17T00:29:00Z">
        <w:r w:rsidR="0041256A">
          <w:rPr>
            <w:rFonts w:ascii="Times New Roman" w:eastAsia="Times New Roman" w:hAnsi="Times New Roman" w:cs="Times New Roman"/>
            <w:sz w:val="21"/>
            <w:szCs w:val="21"/>
          </w:rPr>
          <w:t xml:space="preserve"> </w:t>
        </w:r>
        <w:r w:rsidR="00DE5948">
          <w:rPr>
            <w:rFonts w:ascii="Times New Roman" w:eastAsia="Times New Roman" w:hAnsi="Times New Roman" w:cs="Times New Roman"/>
            <w:sz w:val="21"/>
            <w:szCs w:val="21"/>
          </w:rPr>
          <w:t xml:space="preserve">compared to blue (blueberries). These were the leading factors that helped </w:t>
        </w:r>
      </w:ins>
      <w:ins w:id="72" w:author="Eric Sy" w:date="2017-02-17T00:34:00Z">
        <w:r w:rsidR="00DE5948">
          <w:rPr>
            <w:rFonts w:ascii="Times New Roman" w:eastAsia="Times New Roman" w:hAnsi="Times New Roman" w:cs="Times New Roman"/>
            <w:sz w:val="21"/>
            <w:szCs w:val="21"/>
          </w:rPr>
          <w:t>us decide our current color scheme.</w:t>
        </w:r>
      </w:ins>
    </w:p>
    <w:p w:rsidR="0032228A" w:rsidRDefault="0032228A" w:rsidP="009C0FC3">
      <w:pPr>
        <w:jc w:val="both"/>
        <w:rPr>
          <w:ins w:id="73" w:author="Eric Sy" w:date="2017-02-17T00:17:00Z"/>
          <w:rFonts w:ascii="Times New Roman" w:eastAsia="Times New Roman" w:hAnsi="Times New Roman" w:cs="Times New Roman"/>
          <w:sz w:val="21"/>
          <w:szCs w:val="21"/>
        </w:rPr>
      </w:pPr>
    </w:p>
    <w:p w:rsidR="009C0FC3" w:rsidRDefault="00DE5948" w:rsidP="009C0FC3">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009C0FC3" w:rsidRPr="009C2C01" w:rsidDel="00DE5948">
          <w:rPr>
            <w:rFonts w:ascii="Times New Roman" w:eastAsia="Times New Roman" w:hAnsi="Times New Roman" w:cs="Times New Roman"/>
            <w:sz w:val="21"/>
            <w:szCs w:val="21"/>
          </w:rPr>
          <w:delText>The</w:delText>
        </w:r>
      </w:del>
      <w:r w:rsidR="009C0FC3"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sidR="009C0FC3">
        <w:rPr>
          <w:rFonts w:ascii="Times New Roman" w:eastAsia="Times New Roman" w:hAnsi="Times New Roman" w:cs="Times New Roman"/>
          <w:sz w:val="21"/>
          <w:szCs w:val="21"/>
        </w:rPr>
        <w:t>header and footer will be dark</w:t>
      </w:r>
      <w:r w:rsidR="009C0FC3"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9C0FC3" w:rsidRPr="002C4873" w:rsidRDefault="009C0FC3" w:rsidP="009C0FC3">
      <w:pPr>
        <w:jc w:val="both"/>
        <w:rPr>
          <w:rFonts w:ascii="Times New Roman" w:eastAsia="Times New Roman" w:hAnsi="Times New Roman" w:cs="Times New Roman"/>
          <w:sz w:val="21"/>
          <w:szCs w:val="21"/>
        </w:rPr>
      </w:pPr>
    </w:p>
    <w:p w:rsidR="009C0FC3" w:rsidRDefault="009C0FC3" w:rsidP="009C0FC3">
      <w:pPr>
        <w:keepNext/>
        <w:jc w:val="both"/>
      </w:pPr>
      <w:r w:rsidRPr="009C2C01">
        <w:rPr>
          <w:rFonts w:ascii="Times New Roman" w:eastAsia="Times New Roman" w:hAnsi="Times New Roman" w:cs="Times New Roman"/>
          <w:b/>
          <w:noProof/>
          <w:sz w:val="28"/>
          <w:szCs w:val="28"/>
        </w:rPr>
        <w:drawing>
          <wp:inline distT="0" distB="0" distL="0" distR="0" wp14:anchorId="275AB510" wp14:editId="5DE0DFF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9C0FC3" w:rsidRDefault="009C0FC3" w:rsidP="009C0FC3">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9C0FC3" w:rsidRDefault="006240C0" w:rsidP="009C0FC3">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sidR="00DE5948">
          <w:rPr>
            <w:rFonts w:ascii="Times New Roman" w:eastAsia="Times New Roman" w:hAnsi="Times New Roman" w:cs="Times New Roman"/>
            <w:sz w:val="21"/>
            <w:szCs w:val="21"/>
          </w:rPr>
          <w:t xml:space="preserve">lease </w:t>
        </w:r>
      </w:ins>
      <w:ins w:id="79" w:author="Eric Sy" w:date="2017-02-17T00:35:00Z">
        <w:r w:rsidR="00FC2844">
          <w:rPr>
            <w:rFonts w:ascii="Times New Roman" w:eastAsia="Times New Roman" w:hAnsi="Times New Roman" w:cs="Times New Roman"/>
            <w:sz w:val="21"/>
            <w:szCs w:val="21"/>
          </w:rPr>
          <w:t>see</w:t>
        </w:r>
      </w:ins>
      <w:ins w:id="80" w:author="Eric Sy" w:date="2017-02-17T00:34:00Z">
        <w:r w:rsidR="00DE5948">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DE5948" w:rsidRDefault="00DE5948"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w:t>
      </w:r>
      <w:r>
        <w:rPr>
          <w:rFonts w:ascii="Times New Roman" w:eastAsia="Times New Roman" w:hAnsi="Times New Roman" w:cs="Times New Roman"/>
          <w:sz w:val="21"/>
          <w:szCs w:val="21"/>
        </w:rPr>
        <w:lastRenderedPageBreak/>
        <w:t xml:space="preserve">areas in our wireframes will either be filled in with additional information or will not exist in the final product. For a better-quality image of the wireframes, please visit: </w:t>
      </w:r>
      <w:hyperlink r:id="rId26" w:history="1">
        <w:r w:rsidRPr="001A4177">
          <w:rPr>
            <w:rStyle w:val="Hyperlink"/>
            <w:rFonts w:ascii="Times New Roman" w:eastAsia="Times New Roman" w:hAnsi="Times New Roman" w:cs="Times New Roman"/>
            <w:sz w:val="21"/>
            <w:szCs w:val="21"/>
          </w:rPr>
          <w:t>https://github.com/ericjsy/web-dev/tree/master/concept/wireframes</w:t>
        </w:r>
      </w:hyperlink>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6240C0" w:rsidRDefault="006240C0" w:rsidP="009C0FC3">
      <w:pPr>
        <w:jc w:val="both"/>
        <w:rPr>
          <w:ins w:id="83" w:author="Eric Sy" w:date="2017-02-17T00:36:00Z"/>
          <w:rFonts w:ascii="Times New Roman" w:eastAsia="Times New Roman" w:hAnsi="Times New Roman" w:cs="Times New Roman"/>
          <w:sz w:val="21"/>
          <w:szCs w:val="21"/>
        </w:rPr>
      </w:pPr>
    </w:p>
    <w:p w:rsidR="006240C0" w:rsidRDefault="006240C0" w:rsidP="009C0FC3">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sidR="00F7338F">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9C0FC3" w:rsidRDefault="009C0FC3" w:rsidP="009C0FC3">
      <w:pPr>
        <w:jc w:val="both"/>
        <w:rPr>
          <w:rFonts w:ascii="Times New Roman" w:eastAsia="Times New Roman" w:hAnsi="Times New Roman" w:cs="Times New Roman"/>
          <w:sz w:val="21"/>
          <w:szCs w:val="21"/>
        </w:rPr>
      </w:pPr>
    </w:p>
    <w:p w:rsidR="009C0FC3" w:rsidRPr="004C4FDB"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9C0FC3" w:rsidRDefault="009C0FC3" w:rsidP="009C0FC3">
      <w:pPr>
        <w:jc w:val="center"/>
        <w:rPr>
          <w:rFonts w:ascii="Times New Roman" w:eastAsia="Times New Roman" w:hAnsi="Times New Roman" w:cs="Times New Roman"/>
          <w:sz w:val="21"/>
          <w:szCs w:val="21"/>
        </w:rPr>
      </w:pPr>
      <w:r>
        <w:object w:dxaOrig="11241" w:dyaOrig="16193">
          <v:shape id="_x0000_i1026" type="#_x0000_t75" style="width:394.35pt;height:566.8pt" o:ole="">
            <v:imagedata r:id="rId27" o:title=""/>
          </v:shape>
          <o:OLEObject Type="Embed" ProgID="Visio.Drawing.15" ShapeID="_x0000_i1026" DrawAspect="Content" ObjectID="_1548811337" r:id="rId28"/>
        </w:object>
      </w:r>
    </w:p>
    <w:p w:rsidR="009C0FC3" w:rsidRPr="009C2C01"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9C0FC3" w:rsidRPr="004C4FDB"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436" w:dyaOrig="16225">
          <v:shape id="_x0000_i1027" type="#_x0000_t75" style="width:400.2pt;height:566.8pt" o:ole="">
            <v:imagedata r:id="rId29" o:title=""/>
          </v:shape>
          <o:OLEObject Type="Embed" ProgID="Visio.Drawing.15" ShapeID="_x0000_i1027" DrawAspect="Content" ObjectID="_1548811338" r:id="rId30"/>
        </w:object>
      </w:r>
    </w:p>
    <w:p w:rsidR="009C0FC3" w:rsidRDefault="009C0FC3" w:rsidP="009C0FC3">
      <w:pPr>
        <w:jc w:val="both"/>
        <w:rPr>
          <w:rFonts w:ascii="Times New Roman" w:eastAsia="Times New Roman" w:hAnsi="Times New Roman" w:cs="Times New Roman"/>
          <w:sz w:val="21"/>
          <w:szCs w:val="21"/>
        </w:rPr>
      </w:pPr>
    </w:p>
    <w:p w:rsidR="009C0FC3" w:rsidRPr="001E3C54" w:rsidRDefault="009C0FC3" w:rsidP="009C0FC3">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41" w:dyaOrig="16224">
          <v:shape id="_x0000_i1028" type="#_x0000_t75" style="width:394.35pt;height:566.8pt" o:ole="">
            <v:imagedata r:id="rId31" o:title=""/>
          </v:shape>
          <o:OLEObject Type="Embed" ProgID="Visio.Drawing.15" ShapeID="_x0000_i1028" DrawAspect="Content" ObjectID="_1548811339" r:id="rId32"/>
        </w:object>
      </w:r>
    </w:p>
    <w:p w:rsidR="009C0FC3" w:rsidRDefault="009C0FC3" w:rsidP="009C0FC3">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9C0FC3" w:rsidRPr="008A0465"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196" w:dyaOrig="16110">
          <v:shape id="_x0000_i1029" type="#_x0000_t75" style="width:374.25pt;height:538.35pt;mso-position-horizontal:absolute" o:ole="">
            <v:imagedata r:id="rId33" o:title=""/>
          </v:shape>
          <o:OLEObject Type="Embed" ProgID="Visio.Drawing.15" ShapeID="_x0000_i1029" DrawAspect="Content" ObjectID="_1548811340" r:id="rId34"/>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r>
        <w:object w:dxaOrig="15646" w:dyaOrig="7851">
          <v:shape id="_x0000_i1030" type="#_x0000_t75" style="width:451.25pt;height:225.2pt" o:ole="">
            <v:imagedata r:id="rId35" o:title=""/>
          </v:shape>
          <o:OLEObject Type="Embed" ProgID="Visio.Drawing.15" ShapeID="_x0000_i1030" DrawAspect="Content" ObjectID="_1548811341" r:id="rId36"/>
        </w:objec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Pr="000A76CF" w:rsidRDefault="009C0FC3" w:rsidP="009C0FC3">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t>Catering</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 xml:space="preserve">complete the form as quickly and accurately as possible. We do not want this process to be frustrating so the form is partitioned into three clear sub-sections. The fields are in a logical, step-wise order, the required information is clearly indicated and the text boxes for user input are in close proximity.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714" w:dyaOrig="16225">
          <v:shape id="_x0000_i1031" type="#_x0000_t75" style="width:408.55pt;height:566.8pt" o:ole="">
            <v:imagedata r:id="rId37" o:title=""/>
          </v:shape>
          <o:OLEObject Type="Embed" ProgID="Visio.Drawing.15" ShapeID="_x0000_i1031" DrawAspect="Content" ObjectID="_1548811342" r:id="rId38"/>
        </w:object>
      </w:r>
    </w:p>
    <w:p w:rsidR="009C0FC3" w:rsidRPr="00C60C0C" w:rsidRDefault="009C0FC3" w:rsidP="009C0FC3">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t>Contact Us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52" w:dyaOrig="16207">
          <v:shape id="_x0000_i1032" type="#_x0000_t75" style="width:393.5pt;height:567.65pt" o:ole="">
            <v:imagedata r:id="rId39" o:title=""/>
          </v:shape>
          <o:OLEObject Type="Embed" ProgID="Visio.Drawing.15" ShapeID="_x0000_i1032" DrawAspect="Content" ObjectID="_1548811343" r:id="rId40"/>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Cart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 or remove the item altogether.</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734" w:dyaOrig="16243">
          <v:shape id="_x0000_i1033" type="#_x0000_t75" style="width:410.25pt;height:566.8pt" o:ole="">
            <v:imagedata r:id="rId41" o:title=""/>
          </v:shape>
          <o:OLEObject Type="Embed" ProgID="Visio.Drawing.15" ShapeID="_x0000_i1033" DrawAspect="Content" ObjectID="_1548811344" r:id="rId42"/>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Checkout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55" w:dyaOrig="16215">
          <v:shape id="_x0000_i1034" type="#_x0000_t75" style="width:392.65pt;height:566.8pt" o:ole="">
            <v:imagedata r:id="rId43" o:title=""/>
          </v:shape>
          <o:OLEObject Type="Embed" ProgID="Visio.Drawing.15" ShapeID="_x0000_i1034" DrawAspect="Content" ObjectID="_1548811345" r:id="rId44"/>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9C0FC3" w:rsidRDefault="009C0FC3" w:rsidP="009C0FC3">
      <w:pPr>
        <w:jc w:val="both"/>
        <w:rPr>
          <w:rFonts w:ascii="Times New Roman" w:eastAsia="Times New Roman" w:hAnsi="Times New Roman" w:cs="Times New Roman"/>
          <w:b/>
          <w:sz w:val="21"/>
          <w:szCs w:val="21"/>
        </w:rPr>
      </w:pPr>
    </w:p>
    <w:p w:rsidR="009C0FC3" w:rsidRPr="002E019F" w:rsidRDefault="009C0FC3" w:rsidP="009C0FC3">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Pr>
          <w:rFonts w:ascii="Times New Roman" w:eastAsia="Times New Roman" w:hAnsi="Times New Roman" w:cs="Times New Roman"/>
          <w:sz w:val="21"/>
          <w:szCs w:val="21"/>
        </w:rPr>
        <w:t xml:space="preserve"> </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In addition, we chose to put the sign in and sign up side by side so that the attention of the user will be immediately split into choosing one of the two given features without having to scroll down to reach the other.</w:t>
      </w:r>
    </w:p>
    <w:p w:rsidR="009C0FC3" w:rsidRDefault="009C0FC3" w:rsidP="009C0FC3">
      <w:pPr>
        <w:jc w:val="center"/>
      </w:pPr>
    </w:p>
    <w:p w:rsidR="009C0FC3" w:rsidRDefault="009C0FC3" w:rsidP="009C0FC3">
      <w:pPr>
        <w:jc w:val="center"/>
      </w:pPr>
      <w:r>
        <w:object w:dxaOrig="11241" w:dyaOrig="16173">
          <v:shape id="_x0000_i1035" type="#_x0000_t75" style="width:394.35pt;height:566.8pt" o:ole="">
            <v:imagedata r:id="rId45" o:title=""/>
          </v:shape>
          <o:OLEObject Type="Embed" ProgID="Visio.Drawing.15" ShapeID="_x0000_i1035" DrawAspect="Content" ObjectID="_1548811346" r:id="rId46"/>
        </w:object>
      </w:r>
    </w:p>
    <w:p w:rsidR="009C0FC3" w:rsidRDefault="009C0FC3" w:rsidP="00D0569F">
      <w:pPr>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User Accounts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9C0FC3" w:rsidRPr="007D1069"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41" w:dyaOrig="16174">
          <v:shape id="_x0000_i1036" type="#_x0000_t75" style="width:394.35pt;height:566.8pt" o:ole="">
            <v:imagedata r:id="rId47" o:title=""/>
          </v:shape>
          <o:OLEObject Type="Embed" ProgID="Visio.Drawing.15" ShapeID="_x0000_i1036" DrawAspect="Content" ObjectID="_1548811347" r:id="rId48"/>
        </w:object>
      </w:r>
    </w:p>
    <w:p w:rsidR="00D0569F" w:rsidRDefault="00D0569F" w:rsidP="009C0FC3">
      <w:pPr>
        <w:jc w:val="center"/>
        <w:rPr>
          <w:rFonts w:ascii="Times New Roman" w:eastAsia="Times New Roman" w:hAnsi="Times New Roman" w:cs="Times New Roman"/>
          <w:b/>
          <w:color w:val="auto"/>
          <w:sz w:val="24"/>
          <w:szCs w:val="24"/>
        </w:rPr>
      </w:pPr>
    </w:p>
    <w:p w:rsidR="009C0FC3" w:rsidRPr="006E15E7" w:rsidRDefault="009C0FC3" w:rsidP="00D0569F">
      <w:pPr>
        <w:rPr>
          <w:rFonts w:ascii="Times New Roman" w:eastAsia="Times New Roman" w:hAnsi="Times New Roman" w:cs="Times New Roman"/>
          <w:sz w:val="21"/>
          <w:szCs w:val="21"/>
        </w:rPr>
      </w:pPr>
      <w:r>
        <w:rPr>
          <w:rFonts w:ascii="Times New Roman" w:eastAsia="Times New Roman" w:hAnsi="Times New Roman" w:cs="Times New Roman"/>
          <w:b/>
          <w:color w:val="auto"/>
          <w:sz w:val="24"/>
          <w:szCs w:val="24"/>
        </w:rPr>
        <w:t>Prints</w:t>
      </w: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Pr>
          <w:rFonts w:ascii="Times New Roman" w:eastAsia="Times New Roman" w:hAnsi="Times New Roman" w:cs="Times New Roman"/>
          <w:sz w:val="21"/>
          <w:szCs w:val="21"/>
        </w:rPr>
        <w:t xml:space="preserve"> For a better quality image of the prints, please visit: </w:t>
      </w:r>
      <w:hyperlink r:id="rId49"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pPr>
      <w:r>
        <w:object w:dxaOrig="11241" w:dyaOrig="16193">
          <v:shape id="_x0000_i1037" type="#_x0000_t75" style="width:373.4pt;height:537.5pt;mso-position-horizontal:absolute;mso-position-vertical:absolute" o:ole="">
            <v:imagedata r:id="rId50" o:title=""/>
          </v:shape>
          <o:OLEObject Type="Embed" ProgID="Visio.Drawing.15" ShapeID="_x0000_i1037" DrawAspect="Content" ObjectID="_1548811348" r:id="rId51"/>
        </w:object>
      </w: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About Us</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436" w:dyaOrig="16226">
          <v:shape id="_x0000_i1038" type="#_x0000_t75" style="width:400.2pt;height:566.8pt" o:ole="">
            <v:imagedata r:id="rId52" o:title=""/>
          </v:shape>
          <o:OLEObject Type="Embed" ProgID="Visio.Drawing.15" ShapeID="_x0000_i1038" DrawAspect="Content" ObjectID="_1548811349" r:id="rId53"/>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Testimonials</w:t>
      </w:r>
    </w:p>
    <w:p w:rsidR="009C0FC3" w:rsidRPr="000072CD"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1" w:dyaOrig="16224">
          <v:shape id="_x0000_i1039" type="#_x0000_t75" style="width:394.35pt;height:566.8pt" o:ole="">
            <v:imagedata r:id="rId54" o:title=""/>
          </v:shape>
          <o:OLEObject Type="Embed" ProgID="Visio.Drawing.15" ShapeID="_x0000_i1039" DrawAspect="Content" ObjectID="_1548811350" r:id="rId55"/>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Pr="000072CD"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8"/>
          <w:szCs w:val="28"/>
        </w:rPr>
      </w:pPr>
      <w:r>
        <w:object w:dxaOrig="11241" w:dyaOrig="16173">
          <v:shape id="_x0000_i1040" type="#_x0000_t75" style="width:394.35pt;height:566.8pt" o:ole="">
            <v:imagedata r:id="rId56" o:title=""/>
          </v:shape>
          <o:OLEObject Type="Embed" ProgID="Visio.Drawing.15" ShapeID="_x0000_i1040" DrawAspect="Content" ObjectID="_1548811351" r:id="rId57"/>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9C0FC3" w:rsidRPr="00EF65BF" w:rsidRDefault="009C0FC3" w:rsidP="009C0FC3">
      <w:pPr>
        <w:jc w:val="center"/>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8"/>
          <w:szCs w:val="28"/>
        </w:rPr>
      </w:pPr>
      <w:r>
        <w:object w:dxaOrig="15646" w:dyaOrig="7851">
          <v:shape id="_x0000_i1041" type="#_x0000_t75" style="width:451.25pt;height:225.2pt" o:ole="">
            <v:imagedata r:id="rId58" o:title=""/>
          </v:shape>
          <o:OLEObject Type="Embed" ProgID="Visio.Drawing.15" ShapeID="_x0000_i1041" DrawAspect="Content" ObjectID="_1548811352" r:id="rId59"/>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Catering</w:t>
      </w:r>
    </w:p>
    <w:p w:rsidR="009C0FC3" w:rsidRPr="005A7139"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14" w:dyaOrig="16225">
          <v:shape id="_x0000_i1042" type="#_x0000_t75" style="width:408.55pt;height:566.8pt" o:ole="">
            <v:imagedata r:id="rId60" o:title=""/>
          </v:shape>
          <o:OLEObject Type="Embed" ProgID="Visio.Drawing.15" ShapeID="_x0000_i1042" DrawAspect="Content" ObjectID="_1548811353" r:id="rId61"/>
        </w:object>
      </w:r>
    </w:p>
    <w:p w:rsidR="009C0FC3" w:rsidRDefault="009C0FC3" w:rsidP="009C0FC3">
      <w:pP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Contact Us</w:t>
      </w:r>
    </w:p>
    <w:p w:rsidR="009C0FC3" w:rsidRPr="00803CD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52" w:dyaOrig="16207">
          <v:shape id="_x0000_i1043" type="#_x0000_t75" style="width:393.5pt;height:567.65pt" o:ole="">
            <v:imagedata r:id="rId62" o:title=""/>
          </v:shape>
          <o:OLEObject Type="Embed" ProgID="Visio.Drawing.15" ShapeID="_x0000_i1043" DrawAspect="Content" ObjectID="_1548811354" r:id="rId63"/>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Cart</w:t>
      </w:r>
    </w:p>
    <w:p w:rsidR="009C0FC3" w:rsidRPr="009000B2"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34" w:dyaOrig="16243">
          <v:shape id="_x0000_i1044" type="#_x0000_t75" style="width:410.25pt;height:566.8pt" o:ole="">
            <v:imagedata r:id="rId64" o:title=""/>
          </v:shape>
          <o:OLEObject Type="Embed" ProgID="Visio.Drawing.15" ShapeID="_x0000_i1044" DrawAspect="Content" ObjectID="_1548811355" r:id="rId65"/>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6" w:dyaOrig="16215">
          <v:shape id="_x0000_i1045" type="#_x0000_t75" style="width:392.65pt;height:566.8pt;mso-position-vertical:absolute" o:ole="">
            <v:imagedata r:id="rId66" o:title=""/>
          </v:shape>
          <o:OLEObject Type="Embed" ProgID="Visio.Drawing.15" ShapeID="_x0000_i1045" DrawAspect="Content" ObjectID="_1548811356" r:id="rId67"/>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3">
          <v:shape id="_x0000_i1046" type="#_x0000_t75" style="width:394.35pt;height:566.8pt" o:ole="">
            <v:imagedata r:id="rId68" o:title=""/>
          </v:shape>
          <o:OLEObject Type="Embed" ProgID="Visio.Drawing.15" ShapeID="_x0000_i1046" DrawAspect="Content" ObjectID="_1548811357" r:id="rId69"/>
        </w:object>
      </w: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User Accounts</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4">
          <v:shape id="_x0000_i1047" type="#_x0000_t75" style="width:394.35pt;height:566.8pt" o:ole="">
            <v:imagedata r:id="rId70" o:title=""/>
          </v:shape>
          <o:OLEObject Type="Embed" ProgID="Visio.Drawing.15" ShapeID="_x0000_i1047" DrawAspect="Content" ObjectID="_1548811358" r:id="rId71"/>
        </w:object>
      </w:r>
    </w:p>
    <w:p w:rsidR="009C0FC3" w:rsidRDefault="009C0FC3" w:rsidP="009C0FC3">
      <w:pPr>
        <w:jc w:val="center"/>
        <w:rPr>
          <w:rFonts w:ascii="Times New Roman" w:eastAsia="Times New Roman" w:hAnsi="Times New Roman" w:cs="Times New Roman"/>
          <w:b/>
          <w:sz w:val="40"/>
          <w:szCs w:val="40"/>
        </w:rPr>
      </w:pPr>
    </w:p>
    <w:p w:rsidR="009C0FC3" w:rsidRPr="00030E33" w:rsidRDefault="009C0FC3">
      <w:pPr>
        <w:jc w:val="both"/>
        <w:rPr>
          <w:sz w:val="21"/>
          <w:szCs w:val="21"/>
        </w:rPr>
      </w:pPr>
    </w:p>
    <w:sectPr w:rsidR="009C0FC3" w:rsidRPr="00030E33" w:rsidSect="00030E33">
      <w:headerReference w:type="default" r:id="rId72"/>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B93" w:rsidRDefault="00FD6B93">
      <w:pPr>
        <w:spacing w:line="240" w:lineRule="auto"/>
      </w:pPr>
      <w:r>
        <w:separator/>
      </w:r>
    </w:p>
  </w:endnote>
  <w:endnote w:type="continuationSeparator" w:id="0">
    <w:p w:rsidR="00FD6B93" w:rsidRDefault="00FD6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B93" w:rsidRDefault="00FD6B93">
      <w:pPr>
        <w:spacing w:line="240" w:lineRule="auto"/>
      </w:pPr>
      <w:r>
        <w:separator/>
      </w:r>
    </w:p>
  </w:footnote>
  <w:footnote w:type="continuationSeparator" w:id="0">
    <w:p w:rsidR="00FD6B93" w:rsidRDefault="00FD6B93">
      <w:pPr>
        <w:spacing w:line="240" w:lineRule="auto"/>
      </w:pPr>
      <w:r>
        <w:continuationSeparator/>
      </w:r>
    </w:p>
  </w:footnote>
  <w:footnote w:id="1">
    <w:p w:rsidR="00004CFB" w:rsidRDefault="00004CFB">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035" w:rsidRDefault="00BD1035">
    <w:pPr>
      <w:jc w:val="right"/>
    </w:pPr>
  </w:p>
  <w:p w:rsidR="00BD1035" w:rsidRDefault="00BD1035" w:rsidP="00E9464A">
    <w:pPr>
      <w:jc w:val="center"/>
    </w:pPr>
  </w:p>
  <w:p w:rsidR="00BD1035" w:rsidRPr="00E9464A" w:rsidRDefault="0029345E">
    <w:pPr>
      <w:jc w:val="right"/>
      <w:rPr>
        <w:rFonts w:ascii="Times New Roman" w:hAnsi="Times New Roman" w:cs="Times New Roman"/>
      </w:rPr>
    </w:pPr>
    <w:r w:rsidRPr="00E9464A">
      <w:rPr>
        <w:rFonts w:ascii="Times New Roman" w:hAnsi="Times New Roman" w:cs="Times New Roman"/>
      </w:rPr>
      <w:fldChar w:fldCharType="begin"/>
    </w:r>
    <w:r w:rsidRPr="00E9464A">
      <w:rPr>
        <w:rFonts w:ascii="Times New Roman" w:hAnsi="Times New Roman" w:cs="Times New Roman"/>
      </w:rPr>
      <w:instrText>PAGE</w:instrText>
    </w:r>
    <w:r w:rsidRPr="00E9464A">
      <w:rPr>
        <w:rFonts w:ascii="Times New Roman" w:hAnsi="Times New Roman" w:cs="Times New Roman"/>
      </w:rPr>
      <w:fldChar w:fldCharType="separate"/>
    </w:r>
    <w:r w:rsidR="00630284">
      <w:rPr>
        <w:rFonts w:ascii="Times New Roman" w:hAnsi="Times New Roman" w:cs="Times New Roman"/>
        <w:noProof/>
      </w:rPr>
      <w:t>5</w:t>
    </w:r>
    <w:r w:rsidRPr="00E9464A">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E961738"/>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035"/>
    <w:rsid w:val="00004CFB"/>
    <w:rsid w:val="000072CD"/>
    <w:rsid w:val="00021AE9"/>
    <w:rsid w:val="00030E33"/>
    <w:rsid w:val="000344A4"/>
    <w:rsid w:val="0006227C"/>
    <w:rsid w:val="00063EC1"/>
    <w:rsid w:val="000A76CF"/>
    <w:rsid w:val="000B4DE6"/>
    <w:rsid w:val="000E3628"/>
    <w:rsid w:val="001067CA"/>
    <w:rsid w:val="00112B16"/>
    <w:rsid w:val="00114190"/>
    <w:rsid w:val="00127F30"/>
    <w:rsid w:val="00154816"/>
    <w:rsid w:val="0015497D"/>
    <w:rsid w:val="00154C8E"/>
    <w:rsid w:val="00154C92"/>
    <w:rsid w:val="00163A64"/>
    <w:rsid w:val="001655FB"/>
    <w:rsid w:val="00166792"/>
    <w:rsid w:val="00176C18"/>
    <w:rsid w:val="0019255F"/>
    <w:rsid w:val="001B20D6"/>
    <w:rsid w:val="001C40BC"/>
    <w:rsid w:val="001E2B6C"/>
    <w:rsid w:val="001E3C54"/>
    <w:rsid w:val="001E754E"/>
    <w:rsid w:val="001F3BE4"/>
    <w:rsid w:val="00214B1C"/>
    <w:rsid w:val="00227D21"/>
    <w:rsid w:val="002320FB"/>
    <w:rsid w:val="00260EA6"/>
    <w:rsid w:val="00272A34"/>
    <w:rsid w:val="00286AD1"/>
    <w:rsid w:val="0029345E"/>
    <w:rsid w:val="00293F4F"/>
    <w:rsid w:val="00297E21"/>
    <w:rsid w:val="002B2984"/>
    <w:rsid w:val="002C4873"/>
    <w:rsid w:val="002E019F"/>
    <w:rsid w:val="003050B3"/>
    <w:rsid w:val="00307365"/>
    <w:rsid w:val="00314B9E"/>
    <w:rsid w:val="00317235"/>
    <w:rsid w:val="0032228A"/>
    <w:rsid w:val="003302A9"/>
    <w:rsid w:val="00334B71"/>
    <w:rsid w:val="00334D1F"/>
    <w:rsid w:val="003400C8"/>
    <w:rsid w:val="0034484B"/>
    <w:rsid w:val="003476A0"/>
    <w:rsid w:val="00355686"/>
    <w:rsid w:val="00371597"/>
    <w:rsid w:val="00373CC3"/>
    <w:rsid w:val="00390D4D"/>
    <w:rsid w:val="00397732"/>
    <w:rsid w:val="003A795C"/>
    <w:rsid w:val="003C04BC"/>
    <w:rsid w:val="003C37C7"/>
    <w:rsid w:val="003C4EC3"/>
    <w:rsid w:val="003D560D"/>
    <w:rsid w:val="003E4BF1"/>
    <w:rsid w:val="003F6C96"/>
    <w:rsid w:val="00401BEE"/>
    <w:rsid w:val="00407532"/>
    <w:rsid w:val="0041256A"/>
    <w:rsid w:val="00413A4A"/>
    <w:rsid w:val="004304E7"/>
    <w:rsid w:val="004412AE"/>
    <w:rsid w:val="004414A9"/>
    <w:rsid w:val="00446F5E"/>
    <w:rsid w:val="00446FE0"/>
    <w:rsid w:val="00460716"/>
    <w:rsid w:val="004756D2"/>
    <w:rsid w:val="004771F4"/>
    <w:rsid w:val="00485A2F"/>
    <w:rsid w:val="004A0329"/>
    <w:rsid w:val="004A4258"/>
    <w:rsid w:val="004C4FDB"/>
    <w:rsid w:val="004E1F5E"/>
    <w:rsid w:val="004F0373"/>
    <w:rsid w:val="005079C5"/>
    <w:rsid w:val="0052348D"/>
    <w:rsid w:val="00527A2A"/>
    <w:rsid w:val="00533CE3"/>
    <w:rsid w:val="00537207"/>
    <w:rsid w:val="005477D1"/>
    <w:rsid w:val="005548C2"/>
    <w:rsid w:val="0055619D"/>
    <w:rsid w:val="00564A0F"/>
    <w:rsid w:val="00580D1B"/>
    <w:rsid w:val="00597B07"/>
    <w:rsid w:val="005A7139"/>
    <w:rsid w:val="005B0AEB"/>
    <w:rsid w:val="005B19EA"/>
    <w:rsid w:val="005B48FB"/>
    <w:rsid w:val="005D0BFF"/>
    <w:rsid w:val="005F1F4D"/>
    <w:rsid w:val="00605975"/>
    <w:rsid w:val="00610B62"/>
    <w:rsid w:val="006113CD"/>
    <w:rsid w:val="0062399B"/>
    <w:rsid w:val="006240C0"/>
    <w:rsid w:val="00630284"/>
    <w:rsid w:val="0066366E"/>
    <w:rsid w:val="00663790"/>
    <w:rsid w:val="00665794"/>
    <w:rsid w:val="006718E1"/>
    <w:rsid w:val="00684689"/>
    <w:rsid w:val="00692118"/>
    <w:rsid w:val="00697AD3"/>
    <w:rsid w:val="006A4A7E"/>
    <w:rsid w:val="006A69F1"/>
    <w:rsid w:val="006B132D"/>
    <w:rsid w:val="006C46C7"/>
    <w:rsid w:val="006C49BD"/>
    <w:rsid w:val="006C633E"/>
    <w:rsid w:val="006D2139"/>
    <w:rsid w:val="006E15E7"/>
    <w:rsid w:val="006E67AD"/>
    <w:rsid w:val="00702645"/>
    <w:rsid w:val="0071069E"/>
    <w:rsid w:val="007232C7"/>
    <w:rsid w:val="007376CA"/>
    <w:rsid w:val="00740514"/>
    <w:rsid w:val="007432CE"/>
    <w:rsid w:val="00745B65"/>
    <w:rsid w:val="00745C53"/>
    <w:rsid w:val="00757C75"/>
    <w:rsid w:val="007629F3"/>
    <w:rsid w:val="00797D05"/>
    <w:rsid w:val="007B4F08"/>
    <w:rsid w:val="007D0E10"/>
    <w:rsid w:val="007D1069"/>
    <w:rsid w:val="007D44D8"/>
    <w:rsid w:val="007E1544"/>
    <w:rsid w:val="007E3DD0"/>
    <w:rsid w:val="007E4595"/>
    <w:rsid w:val="007E4E4B"/>
    <w:rsid w:val="007E7B18"/>
    <w:rsid w:val="00803CD0"/>
    <w:rsid w:val="008166FF"/>
    <w:rsid w:val="0085733A"/>
    <w:rsid w:val="00862D10"/>
    <w:rsid w:val="00873990"/>
    <w:rsid w:val="00873EFB"/>
    <w:rsid w:val="00891531"/>
    <w:rsid w:val="008978AB"/>
    <w:rsid w:val="008A0465"/>
    <w:rsid w:val="008A53EA"/>
    <w:rsid w:val="008C025B"/>
    <w:rsid w:val="008C3E10"/>
    <w:rsid w:val="008C4DEF"/>
    <w:rsid w:val="008C797D"/>
    <w:rsid w:val="008F0E23"/>
    <w:rsid w:val="008F2D6E"/>
    <w:rsid w:val="009000B2"/>
    <w:rsid w:val="0090091E"/>
    <w:rsid w:val="00936483"/>
    <w:rsid w:val="00936CA5"/>
    <w:rsid w:val="00937C3B"/>
    <w:rsid w:val="00940301"/>
    <w:rsid w:val="009448A0"/>
    <w:rsid w:val="00944D88"/>
    <w:rsid w:val="00966551"/>
    <w:rsid w:val="00972422"/>
    <w:rsid w:val="009A082F"/>
    <w:rsid w:val="009A0BA7"/>
    <w:rsid w:val="009B02C6"/>
    <w:rsid w:val="009C0FC3"/>
    <w:rsid w:val="009C15F5"/>
    <w:rsid w:val="009C2C01"/>
    <w:rsid w:val="009D0FCB"/>
    <w:rsid w:val="009D34FC"/>
    <w:rsid w:val="009D6A3B"/>
    <w:rsid w:val="009D7CA4"/>
    <w:rsid w:val="009E35F4"/>
    <w:rsid w:val="009E694A"/>
    <w:rsid w:val="00A17607"/>
    <w:rsid w:val="00A250BF"/>
    <w:rsid w:val="00A4139F"/>
    <w:rsid w:val="00A44A5E"/>
    <w:rsid w:val="00A56F71"/>
    <w:rsid w:val="00A625AB"/>
    <w:rsid w:val="00A630CD"/>
    <w:rsid w:val="00A638E3"/>
    <w:rsid w:val="00A67D4A"/>
    <w:rsid w:val="00AB3CE0"/>
    <w:rsid w:val="00AC2761"/>
    <w:rsid w:val="00AC2BE5"/>
    <w:rsid w:val="00AC3D88"/>
    <w:rsid w:val="00AC5276"/>
    <w:rsid w:val="00AC5E76"/>
    <w:rsid w:val="00AD42AE"/>
    <w:rsid w:val="00AD686F"/>
    <w:rsid w:val="00AF19B0"/>
    <w:rsid w:val="00AF686F"/>
    <w:rsid w:val="00B02E94"/>
    <w:rsid w:val="00B03F12"/>
    <w:rsid w:val="00B87DD4"/>
    <w:rsid w:val="00BD1035"/>
    <w:rsid w:val="00BE5368"/>
    <w:rsid w:val="00BE5B50"/>
    <w:rsid w:val="00BE7150"/>
    <w:rsid w:val="00BE7170"/>
    <w:rsid w:val="00BE7BDA"/>
    <w:rsid w:val="00BF3EC3"/>
    <w:rsid w:val="00C00327"/>
    <w:rsid w:val="00C012BA"/>
    <w:rsid w:val="00C02B58"/>
    <w:rsid w:val="00C11EAD"/>
    <w:rsid w:val="00C247C3"/>
    <w:rsid w:val="00C2484B"/>
    <w:rsid w:val="00C265CC"/>
    <w:rsid w:val="00C279CA"/>
    <w:rsid w:val="00C27AD8"/>
    <w:rsid w:val="00C4418E"/>
    <w:rsid w:val="00C57641"/>
    <w:rsid w:val="00C60C0C"/>
    <w:rsid w:val="00C93A0B"/>
    <w:rsid w:val="00C93FF1"/>
    <w:rsid w:val="00CA35D1"/>
    <w:rsid w:val="00CA567A"/>
    <w:rsid w:val="00CC7BF6"/>
    <w:rsid w:val="00CE3AA1"/>
    <w:rsid w:val="00CF409A"/>
    <w:rsid w:val="00D0569F"/>
    <w:rsid w:val="00D064C5"/>
    <w:rsid w:val="00D06896"/>
    <w:rsid w:val="00D144D0"/>
    <w:rsid w:val="00D25C25"/>
    <w:rsid w:val="00D44B0D"/>
    <w:rsid w:val="00D53678"/>
    <w:rsid w:val="00D55DE7"/>
    <w:rsid w:val="00D63E4E"/>
    <w:rsid w:val="00D64FA5"/>
    <w:rsid w:val="00DA5BCC"/>
    <w:rsid w:val="00DA6AA3"/>
    <w:rsid w:val="00DB15B1"/>
    <w:rsid w:val="00DC39E1"/>
    <w:rsid w:val="00DC630D"/>
    <w:rsid w:val="00DC79E1"/>
    <w:rsid w:val="00DD0D7D"/>
    <w:rsid w:val="00DE5948"/>
    <w:rsid w:val="00E01203"/>
    <w:rsid w:val="00E23EE2"/>
    <w:rsid w:val="00E422BF"/>
    <w:rsid w:val="00E455EE"/>
    <w:rsid w:val="00E524BF"/>
    <w:rsid w:val="00E54B83"/>
    <w:rsid w:val="00E6178F"/>
    <w:rsid w:val="00E64AE4"/>
    <w:rsid w:val="00E711CF"/>
    <w:rsid w:val="00E82E72"/>
    <w:rsid w:val="00E9464A"/>
    <w:rsid w:val="00EB5790"/>
    <w:rsid w:val="00EB6507"/>
    <w:rsid w:val="00EB7288"/>
    <w:rsid w:val="00ED1919"/>
    <w:rsid w:val="00EF1A4D"/>
    <w:rsid w:val="00EF65BF"/>
    <w:rsid w:val="00F0605D"/>
    <w:rsid w:val="00F1558B"/>
    <w:rsid w:val="00F201A3"/>
    <w:rsid w:val="00F437DB"/>
    <w:rsid w:val="00F44536"/>
    <w:rsid w:val="00F4682E"/>
    <w:rsid w:val="00F570D8"/>
    <w:rsid w:val="00F7338F"/>
    <w:rsid w:val="00F82248"/>
    <w:rsid w:val="00F85DE2"/>
    <w:rsid w:val="00F9231A"/>
    <w:rsid w:val="00F9237F"/>
    <w:rsid w:val="00F953B8"/>
    <w:rsid w:val="00FA22DB"/>
    <w:rsid w:val="00FA3CDC"/>
    <w:rsid w:val="00FC2844"/>
    <w:rsid w:val="00FC3684"/>
    <w:rsid w:val="00FD6B93"/>
    <w:rsid w:val="00FE115F"/>
    <w:rsid w:val="00FE7A29"/>
    <w:rsid w:val="00FF33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1FEAF"/>
  <w15:docId w15:val="{A3C3DAAB-1D75-44F4-8041-786831D5B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BE717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Header">
    <w:name w:val="header"/>
    <w:basedOn w:val="Normal"/>
    <w:link w:val="HeaderChar"/>
    <w:uiPriority w:val="99"/>
    <w:unhideWhenUsed/>
    <w:rsid w:val="00E9464A"/>
    <w:pPr>
      <w:tabs>
        <w:tab w:val="center" w:pos="4680"/>
        <w:tab w:val="right" w:pos="9360"/>
      </w:tabs>
      <w:spacing w:line="240" w:lineRule="auto"/>
    </w:pPr>
  </w:style>
  <w:style w:type="character" w:customStyle="1" w:styleId="HeaderChar">
    <w:name w:val="Header Char"/>
    <w:basedOn w:val="DefaultParagraphFont"/>
    <w:link w:val="Header"/>
    <w:uiPriority w:val="99"/>
    <w:rsid w:val="00E9464A"/>
  </w:style>
  <w:style w:type="paragraph" w:styleId="Footer">
    <w:name w:val="footer"/>
    <w:basedOn w:val="Normal"/>
    <w:link w:val="FooterChar"/>
    <w:uiPriority w:val="99"/>
    <w:unhideWhenUsed/>
    <w:rsid w:val="00E9464A"/>
    <w:pPr>
      <w:tabs>
        <w:tab w:val="center" w:pos="4680"/>
        <w:tab w:val="right" w:pos="9360"/>
      </w:tabs>
      <w:spacing w:line="240" w:lineRule="auto"/>
    </w:pPr>
  </w:style>
  <w:style w:type="character" w:customStyle="1" w:styleId="FooterChar">
    <w:name w:val="Footer Char"/>
    <w:basedOn w:val="DefaultParagraphFont"/>
    <w:link w:val="Footer"/>
    <w:uiPriority w:val="99"/>
    <w:rsid w:val="00E9464A"/>
  </w:style>
  <w:style w:type="paragraph" w:styleId="Revision">
    <w:name w:val="Revision"/>
    <w:hidden/>
    <w:uiPriority w:val="99"/>
    <w:semiHidden/>
    <w:rsid w:val="00E524BF"/>
    <w:pPr>
      <w:spacing w:line="240" w:lineRule="auto"/>
    </w:pPr>
  </w:style>
  <w:style w:type="paragraph" w:styleId="BalloonText">
    <w:name w:val="Balloon Text"/>
    <w:basedOn w:val="Normal"/>
    <w:link w:val="BalloonTextChar"/>
    <w:uiPriority w:val="99"/>
    <w:semiHidden/>
    <w:unhideWhenUsed/>
    <w:rsid w:val="008C4D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4DEF"/>
    <w:rPr>
      <w:rFonts w:ascii="Segoe UI" w:hAnsi="Segoe UI" w:cs="Segoe UI"/>
      <w:sz w:val="18"/>
      <w:szCs w:val="18"/>
    </w:rPr>
  </w:style>
  <w:style w:type="character" w:customStyle="1" w:styleId="Heading7Char">
    <w:name w:val="Heading 7 Char"/>
    <w:basedOn w:val="DefaultParagraphFont"/>
    <w:link w:val="Heading7"/>
    <w:uiPriority w:val="9"/>
    <w:rsid w:val="00BE7170"/>
    <w:rPr>
      <w:rFonts w:asciiTheme="majorHAnsi" w:eastAsiaTheme="majorEastAsia" w:hAnsiTheme="majorHAnsi" w:cstheme="majorBidi"/>
      <w:i/>
      <w:iCs/>
      <w:color w:val="1F3763" w:themeColor="accent1" w:themeShade="7F"/>
    </w:rPr>
  </w:style>
  <w:style w:type="character" w:styleId="Hyperlink">
    <w:name w:val="Hyperlink"/>
    <w:basedOn w:val="DefaultParagraphFont"/>
    <w:uiPriority w:val="99"/>
    <w:unhideWhenUsed/>
    <w:rsid w:val="00BE7170"/>
    <w:rPr>
      <w:color w:val="0563C1" w:themeColor="hyperlink"/>
      <w:u w:val="single"/>
    </w:rPr>
  </w:style>
  <w:style w:type="character" w:styleId="FollowedHyperlink">
    <w:name w:val="FollowedHyperlink"/>
    <w:basedOn w:val="DefaultParagraphFont"/>
    <w:uiPriority w:val="99"/>
    <w:semiHidden/>
    <w:unhideWhenUsed/>
    <w:rsid w:val="00BE7170"/>
    <w:rPr>
      <w:color w:val="954F72" w:themeColor="followedHyperlink"/>
      <w:u w:val="single"/>
    </w:rPr>
  </w:style>
  <w:style w:type="paragraph" w:styleId="EndnoteText">
    <w:name w:val="endnote text"/>
    <w:basedOn w:val="Normal"/>
    <w:link w:val="EndnoteTextChar"/>
    <w:uiPriority w:val="99"/>
    <w:semiHidden/>
    <w:unhideWhenUsed/>
    <w:rsid w:val="00004CFB"/>
    <w:pPr>
      <w:spacing w:line="240" w:lineRule="auto"/>
    </w:pPr>
    <w:rPr>
      <w:sz w:val="20"/>
      <w:szCs w:val="20"/>
    </w:rPr>
  </w:style>
  <w:style w:type="character" w:customStyle="1" w:styleId="EndnoteTextChar">
    <w:name w:val="Endnote Text Char"/>
    <w:basedOn w:val="DefaultParagraphFont"/>
    <w:link w:val="EndnoteText"/>
    <w:uiPriority w:val="99"/>
    <w:semiHidden/>
    <w:rsid w:val="00004CFB"/>
    <w:rPr>
      <w:sz w:val="20"/>
      <w:szCs w:val="20"/>
    </w:rPr>
  </w:style>
  <w:style w:type="character" w:styleId="EndnoteReference">
    <w:name w:val="endnote reference"/>
    <w:basedOn w:val="DefaultParagraphFont"/>
    <w:uiPriority w:val="99"/>
    <w:semiHidden/>
    <w:unhideWhenUsed/>
    <w:rsid w:val="00004CFB"/>
    <w:rPr>
      <w:vertAlign w:val="superscript"/>
    </w:rPr>
  </w:style>
  <w:style w:type="paragraph" w:styleId="FootnoteText">
    <w:name w:val="footnote text"/>
    <w:basedOn w:val="Normal"/>
    <w:link w:val="FootnoteTextChar"/>
    <w:uiPriority w:val="99"/>
    <w:semiHidden/>
    <w:unhideWhenUsed/>
    <w:rsid w:val="00004CFB"/>
    <w:pPr>
      <w:spacing w:line="240" w:lineRule="auto"/>
    </w:pPr>
    <w:rPr>
      <w:sz w:val="20"/>
      <w:szCs w:val="20"/>
    </w:rPr>
  </w:style>
  <w:style w:type="character" w:customStyle="1" w:styleId="FootnoteTextChar">
    <w:name w:val="Footnote Text Char"/>
    <w:basedOn w:val="DefaultParagraphFont"/>
    <w:link w:val="FootnoteText"/>
    <w:uiPriority w:val="99"/>
    <w:semiHidden/>
    <w:rsid w:val="00004CFB"/>
    <w:rPr>
      <w:sz w:val="20"/>
      <w:szCs w:val="20"/>
    </w:rPr>
  </w:style>
  <w:style w:type="character" w:styleId="FootnoteReference">
    <w:name w:val="footnote reference"/>
    <w:basedOn w:val="DefaultParagraphFont"/>
    <w:uiPriority w:val="99"/>
    <w:semiHidden/>
    <w:unhideWhenUsed/>
    <w:rsid w:val="00004CFB"/>
    <w:rPr>
      <w:vertAlign w:val="superscript"/>
    </w:rPr>
  </w:style>
  <w:style w:type="paragraph" w:styleId="Caption">
    <w:name w:val="caption"/>
    <w:basedOn w:val="Normal"/>
    <w:next w:val="Normal"/>
    <w:uiPriority w:val="35"/>
    <w:unhideWhenUsed/>
    <w:qFormat/>
    <w:rsid w:val="00A4139F"/>
    <w:pPr>
      <w:spacing w:after="200" w:line="240" w:lineRule="auto"/>
    </w:pPr>
    <w:rPr>
      <w:i/>
      <w:iCs/>
      <w:color w:val="44546A" w:themeColor="text2"/>
      <w:sz w:val="18"/>
      <w:szCs w:val="18"/>
    </w:rPr>
  </w:style>
  <w:style w:type="paragraph" w:styleId="ListParagraph">
    <w:name w:val="List Paragraph"/>
    <w:basedOn w:val="Normal"/>
    <w:uiPriority w:val="34"/>
    <w:qFormat/>
    <w:rsid w:val="001F3B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612839">
      <w:bodyDiv w:val="1"/>
      <w:marLeft w:val="0"/>
      <w:marRight w:val="0"/>
      <w:marTop w:val="0"/>
      <w:marBottom w:val="0"/>
      <w:divBdr>
        <w:top w:val="none" w:sz="0" w:space="0" w:color="auto"/>
        <w:left w:val="none" w:sz="0" w:space="0" w:color="auto"/>
        <w:bottom w:val="none" w:sz="0" w:space="0" w:color="auto"/>
        <w:right w:val="none" w:sz="0" w:space="0" w:color="auto"/>
      </w:divBdr>
      <w:divsChild>
        <w:div w:id="734933384">
          <w:marLeft w:val="0"/>
          <w:marRight w:val="0"/>
          <w:marTop w:val="15"/>
          <w:marBottom w:val="15"/>
          <w:divBdr>
            <w:top w:val="none" w:sz="0" w:space="0" w:color="auto"/>
            <w:left w:val="none" w:sz="0" w:space="0" w:color="auto"/>
            <w:bottom w:val="none" w:sz="0" w:space="0" w:color="auto"/>
            <w:right w:val="none" w:sz="0" w:space="0" w:color="auto"/>
          </w:divBdr>
        </w:div>
        <w:div w:id="876158327">
          <w:marLeft w:val="0"/>
          <w:marRight w:val="0"/>
          <w:marTop w:val="15"/>
          <w:marBottom w:val="1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ericjsy/web-dev/tree/master/concept/wireframes" TargetMode="External"/><Relationship Id="rId21" Type="http://schemas.openxmlformats.org/officeDocument/2006/relationships/hyperlink" Target="http://www.saintgermainbakery.com/" TargetMode="External"/><Relationship Id="rId42" Type="http://schemas.openxmlformats.org/officeDocument/2006/relationships/package" Target="embeddings/Microsoft_Visio_Drawing8.vsdx"/><Relationship Id="rId47" Type="http://schemas.openxmlformats.org/officeDocument/2006/relationships/image" Target="media/image21.emf"/><Relationship Id="rId63" Type="http://schemas.openxmlformats.org/officeDocument/2006/relationships/package" Target="embeddings/Microsoft_Visio_Drawing18.vsdx"/><Relationship Id="rId68"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6.tmp"/><Relationship Id="rId29" Type="http://schemas.openxmlformats.org/officeDocument/2006/relationships/image" Target="media/image12.emf"/><Relationship Id="rId11" Type="http://schemas.openxmlformats.org/officeDocument/2006/relationships/image" Target="media/image3.tmp"/><Relationship Id="rId24" Type="http://schemas.openxmlformats.org/officeDocument/2006/relationships/hyperlink" Target="https://github.com/ericjsy/web-dev/tree/master/concept/hierarchy" TargetMode="External"/><Relationship Id="rId32" Type="http://schemas.openxmlformats.org/officeDocument/2006/relationships/package" Target="embeddings/Microsoft_Visio_Drawing3.vsdx"/><Relationship Id="rId37" Type="http://schemas.openxmlformats.org/officeDocument/2006/relationships/image" Target="media/image16.emf"/><Relationship Id="rId40" Type="http://schemas.openxmlformats.org/officeDocument/2006/relationships/package" Target="embeddings/Microsoft_Visio_Drawing7.vsdx"/><Relationship Id="rId45" Type="http://schemas.openxmlformats.org/officeDocument/2006/relationships/image" Target="media/image20.emf"/><Relationship Id="rId53" Type="http://schemas.openxmlformats.org/officeDocument/2006/relationships/package" Target="embeddings/Microsoft_Visio_Drawing13.vsdx"/><Relationship Id="rId58" Type="http://schemas.openxmlformats.org/officeDocument/2006/relationships/image" Target="media/image26.emf"/><Relationship Id="rId66" Type="http://schemas.openxmlformats.org/officeDocument/2006/relationships/image" Target="media/image30.emf"/><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package" Target="embeddings/Microsoft_Visio_Drawing17.vsdx"/><Relationship Id="rId19" Type="http://schemas.openxmlformats.org/officeDocument/2006/relationships/image" Target="media/image9.png"/><Relationship Id="rId14" Type="http://schemas.openxmlformats.org/officeDocument/2006/relationships/hyperlink" Target="http://www.pixabay.com" TargetMode="External"/><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package" Target="embeddings/Microsoft_Visio_Drawing2.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Visio_Drawing11.vsdx"/><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package" Target="embeddings/Microsoft_Visio_Drawing21.vsdx"/><Relationship Id="rId8" Type="http://schemas.openxmlformats.org/officeDocument/2006/relationships/hyperlink" Target="ftp://ftp.bcitdev.com/Milestone3Directory/htmlpages/index.html" TargetMode="External"/><Relationship Id="rId51" Type="http://schemas.openxmlformats.org/officeDocument/2006/relationships/package" Target="embeddings/Microsoft_Visio_Drawing12.vsdx"/><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4.emf"/><Relationship Id="rId38" Type="http://schemas.openxmlformats.org/officeDocument/2006/relationships/package" Target="embeddings/Microsoft_Visio_Drawing6.vsdx"/><Relationship Id="rId46" Type="http://schemas.openxmlformats.org/officeDocument/2006/relationships/package" Target="embeddings/Microsoft_Visio_Drawing10.vsdx"/><Relationship Id="rId59" Type="http://schemas.openxmlformats.org/officeDocument/2006/relationships/package" Target="embeddings/Microsoft_Visio_Drawing16.vsdx"/><Relationship Id="rId67" Type="http://schemas.openxmlformats.org/officeDocument/2006/relationships/package" Target="embeddings/Microsoft_Visio_Drawing20.vsdx"/><Relationship Id="rId20" Type="http://schemas.openxmlformats.org/officeDocument/2006/relationships/hyperlink" Target="http://www.uglycakeshop.sg/" TargetMode="External"/><Relationship Id="rId41" Type="http://schemas.openxmlformats.org/officeDocument/2006/relationships/image" Target="media/image18.emf"/><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mp"/><Relationship Id="rId23" Type="http://schemas.openxmlformats.org/officeDocument/2006/relationships/package" Target="embeddings/Microsoft_Visio_Drawing.vsdx"/><Relationship Id="rId28" Type="http://schemas.openxmlformats.org/officeDocument/2006/relationships/package" Target="embeddings/Microsoft_Visio_Drawing1.vsdx"/><Relationship Id="rId36" Type="http://schemas.openxmlformats.org/officeDocument/2006/relationships/package" Target="embeddings/Microsoft_Visio_Drawing5.vsdx"/><Relationship Id="rId49" Type="http://schemas.openxmlformats.org/officeDocument/2006/relationships/hyperlink" Target="https://github.com/ericjsy/web-dev/tree/master/concept/hierarchy" TargetMode="External"/><Relationship Id="rId57" Type="http://schemas.openxmlformats.org/officeDocument/2006/relationships/package" Target="embeddings/Microsoft_Visio_Drawing15.vsdx"/><Relationship Id="rId10" Type="http://schemas.openxmlformats.org/officeDocument/2006/relationships/image" Target="media/image2.tmp"/><Relationship Id="rId31" Type="http://schemas.openxmlformats.org/officeDocument/2006/relationships/image" Target="media/image13.emf"/><Relationship Id="rId44" Type="http://schemas.openxmlformats.org/officeDocument/2006/relationships/package" Target="embeddings/Microsoft_Visio_Drawing9.vsdx"/><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19.vsdx"/><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mp"/><Relationship Id="rId13" Type="http://schemas.openxmlformats.org/officeDocument/2006/relationships/hyperlink" Target="http://www.flickr.com" TargetMode="External"/><Relationship Id="rId18" Type="http://schemas.openxmlformats.org/officeDocument/2006/relationships/image" Target="media/image7.tmp"/><Relationship Id="rId39" Type="http://schemas.openxmlformats.org/officeDocument/2006/relationships/image" Target="media/image17.emf"/><Relationship Id="rId34" Type="http://schemas.openxmlformats.org/officeDocument/2006/relationships/package" Target="embeddings/Microsoft_Visio_Drawing4.vsdx"/><Relationship Id="rId50" Type="http://schemas.openxmlformats.org/officeDocument/2006/relationships/image" Target="media/image22.emf"/><Relationship Id="rId55" Type="http://schemas.openxmlformats.org/officeDocument/2006/relationships/package" Target="embeddings/Microsoft_Visio_Drawing14.vsdx"/><Relationship Id="rId7" Type="http://schemas.openxmlformats.org/officeDocument/2006/relationships/endnotes" Target="endnotes.xml"/><Relationship Id="rId71" Type="http://schemas.openxmlformats.org/officeDocument/2006/relationships/package" Target="embeddings/Microsoft_Visio_Drawing22.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5C592-C7D4-481A-940D-ED2BA3FA3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36</Pages>
  <Words>4207</Words>
  <Characters>23985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Ryan Liang</cp:lastModifiedBy>
  <cp:revision>88</cp:revision>
  <dcterms:created xsi:type="dcterms:W3CDTF">2017-02-17T07:18:00Z</dcterms:created>
  <dcterms:modified xsi:type="dcterms:W3CDTF">2017-02-17T12:33:00Z</dcterms:modified>
</cp:coreProperties>
</file>