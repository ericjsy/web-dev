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 xml:space="preserve">Skeleton </w:t>
      </w:r>
      <w:r w:rsidR="00127F30">
        <w:rPr>
          <w:rFonts w:ascii="Times New Roman" w:eastAsia="Times New Roman" w:hAnsi="Times New Roman" w:cs="Times New Roman"/>
          <w:b/>
          <w:sz w:val="32"/>
          <w:szCs w:val="32"/>
        </w:rPr>
        <w:t>S</w:t>
      </w:r>
      <w:r w:rsidRPr="003050B3">
        <w:rPr>
          <w:rFonts w:ascii="Times New Roman" w:eastAsia="Times New Roman" w:hAnsi="Times New Roman" w:cs="Times New Roman"/>
          <w:b/>
          <w:sz w:val="32"/>
          <w:szCs w:val="32"/>
        </w:rPr>
        <w:t xml:space="preserve">ite with </w:t>
      </w:r>
      <w:r w:rsidR="00127F30">
        <w:rPr>
          <w:rFonts w:ascii="Times New Roman" w:eastAsia="Times New Roman" w:hAnsi="Times New Roman" w:cs="Times New Roman"/>
          <w:b/>
          <w:sz w:val="32"/>
          <w:szCs w:val="32"/>
        </w:rPr>
        <w:t>L</w:t>
      </w:r>
      <w:r w:rsidRPr="003050B3">
        <w:rPr>
          <w:rFonts w:ascii="Times New Roman" w:eastAsia="Times New Roman" w:hAnsi="Times New Roman" w:cs="Times New Roman"/>
          <w:b/>
          <w:sz w:val="32"/>
          <w:szCs w:val="32"/>
        </w:rPr>
        <w:t xml:space="preserve">ayout, </w:t>
      </w:r>
      <w:r w:rsidR="00127F30">
        <w:rPr>
          <w:rFonts w:ascii="Times New Roman" w:eastAsia="Times New Roman" w:hAnsi="Times New Roman" w:cs="Times New Roman"/>
          <w:b/>
          <w:sz w:val="32"/>
          <w:szCs w:val="32"/>
        </w:rPr>
        <w:t>T</w:t>
      </w:r>
      <w:r w:rsidRPr="003050B3">
        <w:rPr>
          <w:rFonts w:ascii="Times New Roman" w:eastAsia="Times New Roman" w:hAnsi="Times New Roman" w:cs="Times New Roman"/>
          <w:b/>
          <w:sz w:val="32"/>
          <w:szCs w:val="32"/>
        </w:rPr>
        <w:t xml:space="preserve">ables and </w:t>
      </w:r>
      <w:r w:rsidR="00127F30">
        <w:rPr>
          <w:rFonts w:ascii="Times New Roman" w:eastAsia="Times New Roman" w:hAnsi="Times New Roman" w:cs="Times New Roman"/>
          <w:b/>
          <w:sz w:val="32"/>
          <w:szCs w:val="32"/>
        </w:rPr>
        <w:t>F</w:t>
      </w:r>
      <w:r w:rsidRPr="003050B3">
        <w:rPr>
          <w:rFonts w:ascii="Times New Roman" w:eastAsia="Times New Roman" w:hAnsi="Times New Roman" w:cs="Times New Roman"/>
          <w:b/>
          <w:sz w:val="32"/>
          <w:szCs w:val="32"/>
        </w:rPr>
        <w:t>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Neda Jamalirad</w:t>
      </w:r>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 xml:space="preserve">Skeleton </w:t>
      </w:r>
      <w:r w:rsidR="00665794">
        <w:rPr>
          <w:rFonts w:ascii="Times New Roman" w:eastAsia="Times New Roman" w:hAnsi="Times New Roman" w:cs="Times New Roman"/>
          <w:b/>
          <w:color w:val="auto"/>
          <w:sz w:val="28"/>
          <w:szCs w:val="28"/>
        </w:rPr>
        <w:t>S</w:t>
      </w:r>
      <w:r w:rsidRPr="00D0569F">
        <w:rPr>
          <w:rFonts w:ascii="Times New Roman" w:eastAsia="Times New Roman" w:hAnsi="Times New Roman" w:cs="Times New Roman"/>
          <w:b/>
          <w:color w:val="auto"/>
          <w:sz w:val="28"/>
          <w:szCs w:val="28"/>
        </w:rPr>
        <w:t xml:space="preserve">ite with </w:t>
      </w:r>
      <w:r w:rsidR="00665794">
        <w:rPr>
          <w:rFonts w:ascii="Times New Roman" w:eastAsia="Times New Roman" w:hAnsi="Times New Roman" w:cs="Times New Roman"/>
          <w:b/>
          <w:color w:val="auto"/>
          <w:sz w:val="28"/>
          <w:szCs w:val="28"/>
        </w:rPr>
        <w:t>L</w:t>
      </w:r>
      <w:r w:rsidRPr="00D0569F">
        <w:rPr>
          <w:rFonts w:ascii="Times New Roman" w:eastAsia="Times New Roman" w:hAnsi="Times New Roman" w:cs="Times New Roman"/>
          <w:b/>
          <w:color w:val="auto"/>
          <w:sz w:val="28"/>
          <w:szCs w:val="28"/>
        </w:rPr>
        <w:t xml:space="preserve">ayout, </w:t>
      </w:r>
      <w:r w:rsidR="00665794">
        <w:rPr>
          <w:rFonts w:ascii="Times New Roman" w:eastAsia="Times New Roman" w:hAnsi="Times New Roman" w:cs="Times New Roman"/>
          <w:b/>
          <w:color w:val="auto"/>
          <w:sz w:val="28"/>
          <w:szCs w:val="28"/>
        </w:rPr>
        <w:t>T</w:t>
      </w:r>
      <w:r w:rsidRPr="00D0569F">
        <w:rPr>
          <w:rFonts w:ascii="Times New Roman" w:eastAsia="Times New Roman" w:hAnsi="Times New Roman" w:cs="Times New Roman"/>
          <w:b/>
          <w:color w:val="auto"/>
          <w:sz w:val="28"/>
          <w:szCs w:val="28"/>
        </w:rPr>
        <w:t xml:space="preserve">ables and </w:t>
      </w:r>
      <w:r w:rsidR="00665794">
        <w:rPr>
          <w:rFonts w:ascii="Times New Roman" w:eastAsia="Times New Roman" w:hAnsi="Times New Roman" w:cs="Times New Roman"/>
          <w:b/>
          <w:color w:val="auto"/>
          <w:sz w:val="28"/>
          <w:szCs w:val="28"/>
        </w:rPr>
        <w:t>F</w:t>
      </w:r>
      <w:r w:rsidRPr="00D0569F">
        <w:rPr>
          <w:rFonts w:ascii="Times New Roman" w:eastAsia="Times New Roman" w:hAnsi="Times New Roman" w:cs="Times New Roman"/>
          <w:b/>
          <w:color w:val="auto"/>
          <w:sz w:val="28"/>
          <w:szCs w:val="28"/>
        </w:rPr>
        <w:t>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CC7BF6">
        <w:rPr>
          <w:rFonts w:ascii="Times New Roman" w:eastAsia="Times New Roman" w:hAnsi="Times New Roman" w:cs="Times New Roman"/>
          <w:color w:val="auto"/>
          <w:sz w:val="20"/>
          <w:szCs w:val="20"/>
        </w:rPr>
        <w:t>5</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sidR="004414A9">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B02E94"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00663790" w:rsidRPr="00663790">
        <w:rPr>
          <w:rFonts w:ascii="Times New Roman" w:eastAsia="Times New Roman" w:hAnsi="Times New Roman" w:cs="Times New Roman"/>
          <w:sz w:val="21"/>
          <w:szCs w:val="21"/>
        </w:rPr>
        <w:t>include form elements</w:t>
      </w:r>
      <w:r w:rsidR="00966551">
        <w:rPr>
          <w:rFonts w:ascii="Times New Roman" w:eastAsia="Times New Roman" w:hAnsi="Times New Roman" w:cs="Times New Roman"/>
          <w:sz w:val="21"/>
          <w:szCs w:val="21"/>
        </w:rPr>
        <w:t>, for example</w:t>
      </w:r>
      <w:r w:rsidR="00663790"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00663790"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sidR="00446FE0">
        <w:rPr>
          <w:rFonts w:ascii="Times New Roman" w:eastAsia="Times New Roman" w:hAnsi="Times New Roman" w:cs="Times New Roman"/>
          <w:sz w:val="21"/>
          <w:szCs w:val="21"/>
        </w:rPr>
        <w:t>T</w:t>
      </w:r>
      <w:r w:rsidR="00663790" w:rsidRPr="00663790">
        <w:rPr>
          <w:rFonts w:ascii="Times New Roman" w:eastAsia="Times New Roman" w:hAnsi="Times New Roman" w:cs="Times New Roman"/>
          <w:sz w:val="21"/>
          <w:szCs w:val="21"/>
        </w:rPr>
        <w: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r w:rsidR="00564A0F">
        <w:rPr>
          <w:rFonts w:ascii="Times New Roman" w:eastAsia="Times New Roman" w:hAnsi="Times New Roman" w:cs="Times New Roman"/>
          <w:sz w:val="21"/>
          <w:szCs w:val="21"/>
        </w:rPr>
        <w:t xml:space="preserve"> Other photos such as the specific allergy icons were self-drawn.</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 xml:space="preserve">the prototype (template.html) page, we have opted to change the layout from fluid to fixed percentage width. Since our content is quite minimal at the moment, the text looks extremely sparse when stretched to the </w:t>
      </w:r>
      <w:r w:rsidR="00BE7BDA" w:rsidRPr="006C633E">
        <w:rPr>
          <w:rFonts w:ascii="Times New Roman" w:eastAsia="Times New Roman" w:hAnsi="Times New Roman" w:cs="Times New Roman"/>
          <w:sz w:val="21"/>
          <w:szCs w:val="21"/>
        </w:rPr>
        <w:t>full-page</w:t>
      </w:r>
      <w:r w:rsidRPr="006C633E">
        <w:rPr>
          <w:rFonts w:ascii="Times New Roman" w:eastAsia="Times New Roman" w:hAnsi="Times New Roman" w:cs="Times New Roman"/>
          <w:sz w:val="21"/>
          <w:szCs w:val="21"/>
        </w:rPr>
        <w:t xml:space="preserv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r w:rsidR="004F0373">
                                <w:fldChar w:fldCharType="begin"/>
                              </w:r>
                              <w:r w:rsidR="004F0373">
                                <w:instrText xml:space="preserve"> SEQ Figure \* ARABIC </w:instrText>
                              </w:r>
                              <w:r w:rsidR="004F0373">
                                <w:fldChar w:fldCharType="separate"/>
                              </w:r>
                              <w:r>
                                <w:rPr>
                                  <w:noProof/>
                                </w:rPr>
                                <w:t>1</w:t>
                              </w:r>
                              <w:r w:rsidR="004F0373">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r w:rsidR="004F0373">
                                <w:fldChar w:fldCharType="begin"/>
                              </w:r>
                              <w:r w:rsidR="004F0373">
                                <w:instrText xml:space="preserve"> SEQ Figure \* ARABIC </w:instrText>
                              </w:r>
                              <w:r w:rsidR="004F0373">
                                <w:fldChar w:fldCharType="separate"/>
                              </w:r>
                              <w:r>
                                <w:rPr>
                                  <w:noProof/>
                                </w:rPr>
                                <w:t>2</w:t>
                              </w:r>
                              <w:r w:rsidR="004F0373">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sidR="00C93A0B">
        <w:rPr>
          <w:rFonts w:ascii="Times New Roman" w:eastAsia="Times New Roman" w:hAnsi="Times New Roman" w:cs="Times New Roman"/>
          <w:sz w:val="21"/>
          <w:szCs w:val="21"/>
        </w:rPr>
        <w:t xml:space="preserve"> (missing images)</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sidR="00FA3CDC">
        <w:rPr>
          <w:rFonts w:ascii="Times New Roman" w:eastAsia="Times New Roman" w:hAnsi="Times New Roman" w:cs="Times New Roman"/>
          <w:sz w:val="21"/>
          <w:szCs w:val="21"/>
        </w:rPr>
        <w:t xml:space="preserve"> </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sidR="00C93A0B">
        <w:rPr>
          <w:rFonts w:ascii="Times New Roman" w:eastAsia="Times New Roman" w:hAnsi="Times New Roman" w:cs="Times New Roman"/>
          <w:sz w:val="21"/>
          <w:szCs w:val="21"/>
        </w:rPr>
        <w:t xml:space="preserve"> (currently a placeholder, missing JavaScript and content)</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sidR="00A625AB">
        <w:rPr>
          <w:rFonts w:ascii="Times New Roman" w:eastAsia="Times New Roman" w:hAnsi="Times New Roman" w:cs="Times New Roman"/>
          <w:sz w:val="21"/>
          <w:szCs w:val="21"/>
        </w:rPr>
        <w:t xml:space="preserve"> (waiting for JavaScript Modal implementation) </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sidR="00C93A0B">
        <w:rPr>
          <w:rFonts w:ascii="Times New Roman" w:eastAsia="Times New Roman" w:hAnsi="Times New Roman" w:cs="Times New Roman"/>
          <w:sz w:val="21"/>
          <w:szCs w:val="21"/>
        </w:rPr>
        <w:t xml:space="preserve"> (missing content and images)</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r w:rsidR="00E64AE4">
        <w:rPr>
          <w:rFonts w:ascii="Times New Roman" w:eastAsia="Times New Roman" w:hAnsi="Times New Roman" w:cs="Times New Roman"/>
          <w:sz w:val="21"/>
          <w:szCs w:val="21"/>
        </w:rPr>
        <w:t>.html</w:t>
      </w:r>
      <w:r>
        <w:rPr>
          <w:rFonts w:ascii="Times New Roman" w:eastAsia="Times New Roman" w:hAnsi="Times New Roman" w:cs="Times New Roman"/>
          <w:sz w:val="21"/>
          <w:szCs w:val="21"/>
        </w:rPr>
        <w:t>)</w:t>
      </w:r>
    </w:p>
    <w:p w:rsidR="008F2D6E" w:rsidRDefault="008F2D6E" w:rsidP="008F2D6E">
      <w:pPr>
        <w:rPr>
          <w:rFonts w:ascii="Times New Roman" w:eastAsia="Times New Roman" w:hAnsi="Times New Roman" w:cs="Times New Roman"/>
          <w:sz w:val="21"/>
          <w:szCs w:val="21"/>
        </w:rPr>
      </w:pPr>
    </w:p>
    <w:p w:rsidR="008F2D6E" w:rsidRPr="008F2D6E" w:rsidRDefault="008F2D6E" w:rsidP="008F2D6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Validation: </w:t>
      </w:r>
      <w:r w:rsidR="0015497D">
        <w:rPr>
          <w:rFonts w:ascii="Times New Roman" w:eastAsia="Times New Roman" w:hAnsi="Times New Roman" w:cs="Times New Roman"/>
          <w:sz w:val="21"/>
          <w:szCs w:val="21"/>
        </w:rPr>
        <w:t xml:space="preserve">ALL </w:t>
      </w:r>
      <w:r>
        <w:rPr>
          <w:rFonts w:ascii="Times New Roman" w:eastAsia="Times New Roman" w:hAnsi="Times New Roman" w:cs="Times New Roman"/>
          <w:sz w:val="21"/>
          <w:szCs w:val="21"/>
        </w:rPr>
        <w:t>html and css pages have been validated</w:t>
      </w:r>
      <w:r w:rsidR="005F1F4D">
        <w:rPr>
          <w:rFonts w:ascii="Times New Roman" w:eastAsia="Times New Roman" w:hAnsi="Times New Roman" w:cs="Times New Roman"/>
          <w:sz w:val="21"/>
          <w:szCs w:val="21"/>
        </w:rPr>
        <w:t xml:space="preserve"> with no errors</w:t>
      </w:r>
      <w:r w:rsidR="00DA6AA3">
        <w:rPr>
          <w:rFonts w:ascii="Times New Roman" w:eastAsia="Times New Roman" w:hAnsi="Times New Roman" w:cs="Times New Roman"/>
          <w:sz w:val="21"/>
          <w:szCs w:val="21"/>
        </w:rPr>
        <w:t>!</w:t>
      </w:r>
      <w:r w:rsidR="0015497D">
        <w:rPr>
          <w:rFonts w:ascii="Times New Roman" w:eastAsia="Times New Roman" w:hAnsi="Times New Roman" w:cs="Times New Roman"/>
          <w:sz w:val="21"/>
          <w:szCs w:val="21"/>
        </w:rPr>
        <w:t xml:space="preserve"> No validation icons were included since it was not specified.</w:t>
      </w:r>
      <w:bookmarkStart w:id="0" w:name="_GoBack"/>
      <w:bookmarkEnd w:id="0"/>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8F2D6E">
      <w:pP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w:t>
      </w:r>
      <w:r w:rsidRPr="00030E33">
        <w:rPr>
          <w:rFonts w:ascii="Times New Roman" w:eastAsia="Times New Roman" w:hAnsi="Times New Roman" w:cs="Times New Roman"/>
          <w:sz w:val="21"/>
          <w:szCs w:val="21"/>
        </w:rPr>
        <w:lastRenderedPageBreak/>
        <w:t xml:space="preserve">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w:t>
      </w:r>
      <w:r w:rsidRPr="00030E33">
        <w:rPr>
          <w:rFonts w:ascii="Times New Roman" w:eastAsia="Times New Roman" w:hAnsi="Times New Roman" w:cs="Times New Roman"/>
          <w:sz w:val="21"/>
          <w:szCs w:val="21"/>
        </w:rPr>
        <w:lastRenderedPageBreak/>
        <w:t xml:space="preserve">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300.55pt" o:ole="">
            <v:imagedata r:id="rId21" o:title=""/>
          </v:shape>
          <o:OLEObject Type="Embed" ProgID="Visio.Drawing.15" ShapeID="_x0000_i1025" DrawAspect="Content" ObjectID="_1548810565"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 xml:space="preserve">reside in the </w:t>
      </w:r>
      <w:r w:rsidRPr="002C4873">
        <w:rPr>
          <w:rFonts w:ascii="Times New Roman" w:eastAsia="Times New Roman" w:hAnsi="Times New Roman" w:cs="Times New Roman"/>
          <w:sz w:val="21"/>
          <w:szCs w:val="21"/>
        </w:rPr>
        <w:lastRenderedPageBreak/>
        <w:t>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w:t>
      </w:r>
      <w:r>
        <w:rPr>
          <w:rFonts w:ascii="Times New Roman" w:eastAsia="Times New Roman" w:hAnsi="Times New Roman" w:cs="Times New Roman"/>
          <w:sz w:val="21"/>
          <w:szCs w:val="21"/>
        </w:rPr>
        <w:lastRenderedPageBreak/>
        <w:t xml:space="preserve">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4.35pt;height:566.8pt" o:ole="">
            <v:imagedata r:id="rId26" o:title=""/>
          </v:shape>
          <o:OLEObject Type="Embed" ProgID="Visio.Drawing.15" ShapeID="_x0000_i1026" DrawAspect="Content" ObjectID="_1548810566"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2pt;height:566.8pt" o:ole="">
            <v:imagedata r:id="rId28" o:title=""/>
          </v:shape>
          <o:OLEObject Type="Embed" ProgID="Visio.Drawing.15" ShapeID="_x0000_i1027" DrawAspect="Content" ObjectID="_1548810567"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4.35pt;height:566.8pt" o:ole="">
            <v:imagedata r:id="rId30" o:title=""/>
          </v:shape>
          <o:OLEObject Type="Embed" ProgID="Visio.Drawing.15" ShapeID="_x0000_i1028" DrawAspect="Content" ObjectID="_1548810568"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8.35pt;mso-position-horizontal:absolute" o:ole="">
            <v:imagedata r:id="rId32" o:title=""/>
          </v:shape>
          <o:OLEObject Type="Embed" ProgID="Visio.Drawing.15" ShapeID="_x0000_i1029" DrawAspect="Content" ObjectID="_1548810569"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25pt;height:225.2pt" o:ole="">
            <v:imagedata r:id="rId34" o:title=""/>
          </v:shape>
          <o:OLEObject Type="Embed" ProgID="Visio.Drawing.15" ShapeID="_x0000_i1030" DrawAspect="Content" ObjectID="_1548810570"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55pt;height:566.8pt" o:ole="">
            <v:imagedata r:id="rId36" o:title=""/>
          </v:shape>
          <o:OLEObject Type="Embed" ProgID="Visio.Drawing.15" ShapeID="_x0000_i1031" DrawAspect="Content" ObjectID="_1548810571"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5pt;height:567.65pt" o:ole="">
            <v:imagedata r:id="rId38" o:title=""/>
          </v:shape>
          <o:OLEObject Type="Embed" ProgID="Visio.Drawing.15" ShapeID="_x0000_i1032" DrawAspect="Content" ObjectID="_1548810572"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6.8pt" o:ole="">
            <v:imagedata r:id="rId40" o:title=""/>
          </v:shape>
          <o:OLEObject Type="Embed" ProgID="Visio.Drawing.15" ShapeID="_x0000_i1033" DrawAspect="Content" ObjectID="_1548810573"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65pt;height:566.8pt" o:ole="">
            <v:imagedata r:id="rId42" o:title=""/>
          </v:shape>
          <o:OLEObject Type="Embed" ProgID="Visio.Drawing.15" ShapeID="_x0000_i1034" DrawAspect="Content" ObjectID="_1548810574"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4.35pt;height:566.8pt" o:ole="">
            <v:imagedata r:id="rId44" o:title=""/>
          </v:shape>
          <o:OLEObject Type="Embed" ProgID="Visio.Drawing.15" ShapeID="_x0000_i1035" DrawAspect="Content" ObjectID="_1548810575"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4.35pt;height:566.8pt" o:ole="">
            <v:imagedata r:id="rId46" o:title=""/>
          </v:shape>
          <o:OLEObject Type="Embed" ProgID="Visio.Drawing.15" ShapeID="_x0000_i1036" DrawAspect="Content" ObjectID="_1548810576"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4pt;height:537.5pt;mso-position-horizontal:absolute;mso-position-vertical:absolute" o:ole="">
            <v:imagedata r:id="rId49" o:title=""/>
          </v:shape>
          <o:OLEObject Type="Embed" ProgID="Visio.Drawing.15" ShapeID="_x0000_i1037" DrawAspect="Content" ObjectID="_1548810577"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2pt;height:566.8pt" o:ole="">
            <v:imagedata r:id="rId51" o:title=""/>
          </v:shape>
          <o:OLEObject Type="Embed" ProgID="Visio.Drawing.15" ShapeID="_x0000_i1038" DrawAspect="Content" ObjectID="_1548810578"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4.35pt;height:566.8pt" o:ole="">
            <v:imagedata r:id="rId53" o:title=""/>
          </v:shape>
          <o:OLEObject Type="Embed" ProgID="Visio.Drawing.15" ShapeID="_x0000_i1039" DrawAspect="Content" ObjectID="_1548810579"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4.35pt;height:566.8pt" o:ole="">
            <v:imagedata r:id="rId55" o:title=""/>
          </v:shape>
          <o:OLEObject Type="Embed" ProgID="Visio.Drawing.15" ShapeID="_x0000_i1040" DrawAspect="Content" ObjectID="_1548810580"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25pt;height:225.2pt" o:ole="">
            <v:imagedata r:id="rId57" o:title=""/>
          </v:shape>
          <o:OLEObject Type="Embed" ProgID="Visio.Drawing.15" ShapeID="_x0000_i1041" DrawAspect="Content" ObjectID="_1548810581"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55pt;height:566.8pt" o:ole="">
            <v:imagedata r:id="rId59" o:title=""/>
          </v:shape>
          <o:OLEObject Type="Embed" ProgID="Visio.Drawing.15" ShapeID="_x0000_i1042" DrawAspect="Content" ObjectID="_1548810582"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5pt;height:567.65pt" o:ole="">
            <v:imagedata r:id="rId61" o:title=""/>
          </v:shape>
          <o:OLEObject Type="Embed" ProgID="Visio.Drawing.15" ShapeID="_x0000_i1043" DrawAspect="Content" ObjectID="_1548810583"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6.8pt" o:ole="">
            <v:imagedata r:id="rId63" o:title=""/>
          </v:shape>
          <o:OLEObject Type="Embed" ProgID="Visio.Drawing.15" ShapeID="_x0000_i1044" DrawAspect="Content" ObjectID="_1548810584"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2.65pt;height:566.8pt;mso-position-vertical:absolute" o:ole="">
            <v:imagedata r:id="rId65" o:title=""/>
          </v:shape>
          <o:OLEObject Type="Embed" ProgID="Visio.Drawing.15" ShapeID="_x0000_i1045" DrawAspect="Content" ObjectID="_1548810585"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4.35pt;height:566.8pt" o:ole="">
            <v:imagedata r:id="rId67" o:title=""/>
          </v:shape>
          <o:OLEObject Type="Embed" ProgID="Visio.Drawing.15" ShapeID="_x0000_i1046" DrawAspect="Content" ObjectID="_1548810586"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4.35pt;height:566.8pt" o:ole="">
            <v:imagedata r:id="rId69" o:title=""/>
          </v:shape>
          <o:OLEObject Type="Embed" ProgID="Visio.Drawing.15" ShapeID="_x0000_i1047" DrawAspect="Content" ObjectID="_1548810587"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373" w:rsidRDefault="004F0373">
      <w:pPr>
        <w:spacing w:line="240" w:lineRule="auto"/>
      </w:pPr>
      <w:r>
        <w:separator/>
      </w:r>
    </w:p>
  </w:endnote>
  <w:endnote w:type="continuationSeparator" w:id="0">
    <w:p w:rsidR="004F0373" w:rsidRDefault="004F0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373" w:rsidRDefault="004F0373">
      <w:pPr>
        <w:spacing w:line="240" w:lineRule="auto"/>
      </w:pPr>
      <w:r>
        <w:separator/>
      </w:r>
    </w:p>
  </w:footnote>
  <w:footnote w:type="continuationSeparator" w:id="0">
    <w:p w:rsidR="004F0373" w:rsidRDefault="004F0373">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15497D">
      <w:rPr>
        <w:rFonts w:ascii="Times New Roman" w:hAnsi="Times New Roman" w:cs="Times New Roman"/>
        <w:noProof/>
      </w:rPr>
      <w:t>9</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27F30"/>
    <w:rsid w:val="00154816"/>
    <w:rsid w:val="0015497D"/>
    <w:rsid w:val="00154C8E"/>
    <w:rsid w:val="00154C92"/>
    <w:rsid w:val="00163A64"/>
    <w:rsid w:val="001655FB"/>
    <w:rsid w:val="00166792"/>
    <w:rsid w:val="00176C18"/>
    <w:rsid w:val="0019255F"/>
    <w:rsid w:val="001B20D6"/>
    <w:rsid w:val="001C40BC"/>
    <w:rsid w:val="001E2B6C"/>
    <w:rsid w:val="001E3C54"/>
    <w:rsid w:val="001F3BE4"/>
    <w:rsid w:val="00214B1C"/>
    <w:rsid w:val="00227D21"/>
    <w:rsid w:val="002320FB"/>
    <w:rsid w:val="00260EA6"/>
    <w:rsid w:val="00272A34"/>
    <w:rsid w:val="00286AD1"/>
    <w:rsid w:val="0029345E"/>
    <w:rsid w:val="00293F4F"/>
    <w:rsid w:val="00297E21"/>
    <w:rsid w:val="002B2984"/>
    <w:rsid w:val="002C4873"/>
    <w:rsid w:val="002E019F"/>
    <w:rsid w:val="003050B3"/>
    <w:rsid w:val="00307365"/>
    <w:rsid w:val="00314B9E"/>
    <w:rsid w:val="00317235"/>
    <w:rsid w:val="0032228A"/>
    <w:rsid w:val="003302A9"/>
    <w:rsid w:val="00334B71"/>
    <w:rsid w:val="00334D1F"/>
    <w:rsid w:val="003400C8"/>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14A9"/>
    <w:rsid w:val="00446F5E"/>
    <w:rsid w:val="00446FE0"/>
    <w:rsid w:val="00460716"/>
    <w:rsid w:val="004756D2"/>
    <w:rsid w:val="004771F4"/>
    <w:rsid w:val="00485A2F"/>
    <w:rsid w:val="004A0329"/>
    <w:rsid w:val="004A4258"/>
    <w:rsid w:val="004C4FDB"/>
    <w:rsid w:val="004E1F5E"/>
    <w:rsid w:val="004F0373"/>
    <w:rsid w:val="005079C5"/>
    <w:rsid w:val="0052348D"/>
    <w:rsid w:val="00527A2A"/>
    <w:rsid w:val="00533CE3"/>
    <w:rsid w:val="00537207"/>
    <w:rsid w:val="005477D1"/>
    <w:rsid w:val="005548C2"/>
    <w:rsid w:val="0055619D"/>
    <w:rsid w:val="00564A0F"/>
    <w:rsid w:val="00597B07"/>
    <w:rsid w:val="005A7139"/>
    <w:rsid w:val="005B0AEB"/>
    <w:rsid w:val="005B19EA"/>
    <w:rsid w:val="005B48FB"/>
    <w:rsid w:val="005D0BFF"/>
    <w:rsid w:val="005F1F4D"/>
    <w:rsid w:val="00605975"/>
    <w:rsid w:val="00610B62"/>
    <w:rsid w:val="006113CD"/>
    <w:rsid w:val="0062399B"/>
    <w:rsid w:val="006240C0"/>
    <w:rsid w:val="0066366E"/>
    <w:rsid w:val="00663790"/>
    <w:rsid w:val="00665794"/>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376CA"/>
    <w:rsid w:val="00740514"/>
    <w:rsid w:val="007432CE"/>
    <w:rsid w:val="00745B65"/>
    <w:rsid w:val="00745C53"/>
    <w:rsid w:val="00757C75"/>
    <w:rsid w:val="007629F3"/>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8F2D6E"/>
    <w:rsid w:val="009000B2"/>
    <w:rsid w:val="0090091E"/>
    <w:rsid w:val="00936483"/>
    <w:rsid w:val="00936CA5"/>
    <w:rsid w:val="00937C3B"/>
    <w:rsid w:val="00940301"/>
    <w:rsid w:val="009448A0"/>
    <w:rsid w:val="00944D88"/>
    <w:rsid w:val="00966551"/>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25AB"/>
    <w:rsid w:val="00A630CD"/>
    <w:rsid w:val="00A638E3"/>
    <w:rsid w:val="00A67D4A"/>
    <w:rsid w:val="00AB3CE0"/>
    <w:rsid w:val="00AC2761"/>
    <w:rsid w:val="00AC2BE5"/>
    <w:rsid w:val="00AC3D88"/>
    <w:rsid w:val="00AC5276"/>
    <w:rsid w:val="00AC5E76"/>
    <w:rsid w:val="00AD42AE"/>
    <w:rsid w:val="00AD686F"/>
    <w:rsid w:val="00AF19B0"/>
    <w:rsid w:val="00AF686F"/>
    <w:rsid w:val="00B02E94"/>
    <w:rsid w:val="00B87DD4"/>
    <w:rsid w:val="00BD1035"/>
    <w:rsid w:val="00BE5368"/>
    <w:rsid w:val="00BE5B50"/>
    <w:rsid w:val="00BE7150"/>
    <w:rsid w:val="00BE7170"/>
    <w:rsid w:val="00BE7BDA"/>
    <w:rsid w:val="00BF3EC3"/>
    <w:rsid w:val="00C00327"/>
    <w:rsid w:val="00C012BA"/>
    <w:rsid w:val="00C02B58"/>
    <w:rsid w:val="00C11EAD"/>
    <w:rsid w:val="00C247C3"/>
    <w:rsid w:val="00C2484B"/>
    <w:rsid w:val="00C265CC"/>
    <w:rsid w:val="00C279CA"/>
    <w:rsid w:val="00C27AD8"/>
    <w:rsid w:val="00C4418E"/>
    <w:rsid w:val="00C57641"/>
    <w:rsid w:val="00C60C0C"/>
    <w:rsid w:val="00C93A0B"/>
    <w:rsid w:val="00C93FF1"/>
    <w:rsid w:val="00CA35D1"/>
    <w:rsid w:val="00CA567A"/>
    <w:rsid w:val="00CC7BF6"/>
    <w:rsid w:val="00CE3AA1"/>
    <w:rsid w:val="00CF409A"/>
    <w:rsid w:val="00D0569F"/>
    <w:rsid w:val="00D064C5"/>
    <w:rsid w:val="00D06896"/>
    <w:rsid w:val="00D144D0"/>
    <w:rsid w:val="00D25C25"/>
    <w:rsid w:val="00D44B0D"/>
    <w:rsid w:val="00D53678"/>
    <w:rsid w:val="00D64FA5"/>
    <w:rsid w:val="00DA5BCC"/>
    <w:rsid w:val="00DA6AA3"/>
    <w:rsid w:val="00DB15B1"/>
    <w:rsid w:val="00DC39E1"/>
    <w:rsid w:val="00DC630D"/>
    <w:rsid w:val="00DC79E1"/>
    <w:rsid w:val="00DD0D7D"/>
    <w:rsid w:val="00DE5948"/>
    <w:rsid w:val="00E01203"/>
    <w:rsid w:val="00E23EE2"/>
    <w:rsid w:val="00E422BF"/>
    <w:rsid w:val="00E524BF"/>
    <w:rsid w:val="00E54B83"/>
    <w:rsid w:val="00E6178F"/>
    <w:rsid w:val="00E64AE4"/>
    <w:rsid w:val="00E82E72"/>
    <w:rsid w:val="00E9464A"/>
    <w:rsid w:val="00EB5790"/>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A3CDC"/>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DF9"/>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Visio_Drawing11.vsdx"/><Relationship Id="rId63" Type="http://schemas.openxmlformats.org/officeDocument/2006/relationships/image" Target="media/image29.emf"/><Relationship Id="rId68" Type="http://schemas.openxmlformats.org/officeDocument/2006/relationships/package" Target="embeddings/Microsoft_Visio_Drawing21.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2.vsdx"/><Relationship Id="rId11" Type="http://schemas.openxmlformats.org/officeDocument/2006/relationships/image" Target="media/image4.tmp"/><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package" Target="embeddings/Microsoft_Visio_Drawing6.vsdx"/><Relationship Id="rId40" Type="http://schemas.openxmlformats.org/officeDocument/2006/relationships/image" Target="media/image18.emf"/><Relationship Id="rId45" Type="http://schemas.openxmlformats.org/officeDocument/2006/relationships/package" Target="embeddings/Microsoft_Visio_Drawing10.vsdx"/><Relationship Id="rId53" Type="http://schemas.openxmlformats.org/officeDocument/2006/relationships/image" Target="media/image24.emf"/><Relationship Id="rId58" Type="http://schemas.openxmlformats.org/officeDocument/2006/relationships/package" Target="embeddings/Microsoft_Visio_Drawing16.vsdx"/><Relationship Id="rId66" Type="http://schemas.openxmlformats.org/officeDocument/2006/relationships/package" Target="embeddings/Microsoft_Visio_Drawing20.vsd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emf"/><Relationship Id="rId19" Type="http://schemas.openxmlformats.org/officeDocument/2006/relationships/hyperlink" Target="http://www.uglycakeshop.sg/" TargetMode="External"/><Relationship Id="rId14" Type="http://schemas.openxmlformats.org/officeDocument/2006/relationships/image" Target="media/image5.tmp"/><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30" Type="http://schemas.openxmlformats.org/officeDocument/2006/relationships/image" Target="media/image13.emf"/><Relationship Id="rId35" Type="http://schemas.openxmlformats.org/officeDocument/2006/relationships/package" Target="embeddings/Microsoft_Visio_Drawing5.vsdx"/><Relationship Id="rId43" Type="http://schemas.openxmlformats.org/officeDocument/2006/relationships/package" Target="embeddings/Microsoft_Visio_Drawing9.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5.vsdx"/><Relationship Id="rId64" Type="http://schemas.openxmlformats.org/officeDocument/2006/relationships/package" Target="embeddings/Microsoft_Visio_Drawing19.vsdx"/><Relationship Id="rId69" Type="http://schemas.openxmlformats.org/officeDocument/2006/relationships/image" Target="media/image32.emf"/><Relationship Id="rId8" Type="http://schemas.openxmlformats.org/officeDocument/2006/relationships/image" Target="media/image1.tmp"/><Relationship Id="rId51" Type="http://schemas.openxmlformats.org/officeDocument/2006/relationships/image" Target="media/image2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7.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4.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8.vsdx"/><Relationship Id="rId54" Type="http://schemas.openxmlformats.org/officeDocument/2006/relationships/package" Target="embeddings/Microsoft_Visio_Drawing14.vsdx"/><Relationship Id="rId62" Type="http://schemas.openxmlformats.org/officeDocument/2006/relationships/package" Target="embeddings/Microsoft_Visio_Drawing18.vsdx"/><Relationship Id="rId70"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3.tmp"/><Relationship Id="rId31" Type="http://schemas.openxmlformats.org/officeDocument/2006/relationships/package" Target="embeddings/Microsoft_Visio_Drawing3.vsdx"/><Relationship Id="rId44" Type="http://schemas.openxmlformats.org/officeDocument/2006/relationships/image" Target="media/image20.emf"/><Relationship Id="rId52" Type="http://schemas.openxmlformats.org/officeDocument/2006/relationships/package" Target="embeddings/Microsoft_Visio_Drawing13.vsdx"/><Relationship Id="rId60" Type="http://schemas.openxmlformats.org/officeDocument/2006/relationships/package" Target="embeddings/Microsoft_Visio_Drawing17.vsdx"/><Relationship Id="rId65" Type="http://schemas.openxmlformats.org/officeDocument/2006/relationships/image" Target="media/image30.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hyperlink" Target="http://www.pixabay.com" TargetMode="External"/><Relationship Id="rId18" Type="http://schemas.openxmlformats.org/officeDocument/2006/relationships/image" Target="media/image9.png"/><Relationship Id="rId39" Type="http://schemas.openxmlformats.org/officeDocument/2006/relationships/package" Target="embeddings/Microsoft_Visio_Drawing7.vsdx"/><Relationship Id="rId34" Type="http://schemas.openxmlformats.org/officeDocument/2006/relationships/image" Target="media/image15.emf"/><Relationship Id="rId50" Type="http://schemas.openxmlformats.org/officeDocument/2006/relationships/package" Target="embeddings/Microsoft_Visio_Drawing12.vsdx"/><Relationship Id="rId55" Type="http://schemas.openxmlformats.org/officeDocument/2006/relationships/image" Target="media/image25.emf"/><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65367-827B-4A0C-BFCD-97F5143FF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36</Pages>
  <Words>4162</Words>
  <Characters>23724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Ryan Liang</cp:lastModifiedBy>
  <cp:revision>77</cp:revision>
  <dcterms:created xsi:type="dcterms:W3CDTF">2017-02-17T07:18:00Z</dcterms:created>
  <dcterms:modified xsi:type="dcterms:W3CDTF">2017-02-17T12:18:00Z</dcterms:modified>
</cp:coreProperties>
</file>