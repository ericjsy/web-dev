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D1035" w:rsidRDefault="00BD1035"/>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29345E">
      <w:pPr>
        <w:jc w:val="center"/>
      </w:pPr>
      <w:r>
        <w:rPr>
          <w:rFonts w:ascii="Times New Roman" w:eastAsia="Times New Roman" w:hAnsi="Times New Roman" w:cs="Times New Roman"/>
          <w:b/>
          <w:sz w:val="48"/>
          <w:szCs w:val="48"/>
        </w:rPr>
        <w:t xml:space="preserve">Introduction to Web Development </w:t>
      </w:r>
    </w:p>
    <w:p w:rsidR="00BD1035" w:rsidRDefault="003050B3">
      <w:pPr>
        <w:jc w:val="center"/>
      </w:pPr>
      <w:r w:rsidRPr="003050B3">
        <w:rPr>
          <w:rFonts w:ascii="Times New Roman" w:eastAsia="Times New Roman" w:hAnsi="Times New Roman" w:cs="Times New Roman"/>
          <w:b/>
          <w:sz w:val="32"/>
          <w:szCs w:val="32"/>
        </w:rPr>
        <w:t>Skeleton site with layout, tables and form</w:t>
      </w:r>
      <w:r w:rsidR="0029345E">
        <w:rPr>
          <w:rFonts w:ascii="Times New Roman" w:eastAsia="Times New Roman" w:hAnsi="Times New Roman" w:cs="Times New Roman"/>
          <w:b/>
          <w:sz w:val="32"/>
          <w:szCs w:val="32"/>
        </w:rPr>
        <w:t xml:space="preserve"> - Milestone </w:t>
      </w:r>
      <w:r>
        <w:rPr>
          <w:rFonts w:ascii="Times New Roman" w:eastAsia="Times New Roman" w:hAnsi="Times New Roman" w:cs="Times New Roman"/>
          <w:b/>
          <w:sz w:val="32"/>
          <w:szCs w:val="32"/>
        </w:rPr>
        <w:t>Three</w:t>
      </w:r>
    </w:p>
    <w:p w:rsidR="00BD1035" w:rsidRDefault="00BD1035"/>
    <w:p w:rsidR="00BD1035" w:rsidRDefault="00BD1035"/>
    <w:p w:rsidR="00BD1035" w:rsidRDefault="00BD1035"/>
    <w:p w:rsidR="00BD1035" w:rsidRDefault="00BD1035"/>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55619D" w:rsidRDefault="0055619D"/>
    <w:p w:rsidR="00BD1035" w:rsidRDefault="00BD1035"/>
    <w:p w:rsidR="00BD1035" w:rsidRDefault="00BD1035"/>
    <w:p w:rsidR="00BD1035" w:rsidRDefault="00BD1035"/>
    <w:p w:rsidR="0055619D" w:rsidRDefault="0055619D"/>
    <w:p w:rsidR="0055619D" w:rsidRDefault="0055619D"/>
    <w:p w:rsidR="0055619D" w:rsidRDefault="0055619D"/>
    <w:p w:rsidR="00BD1035" w:rsidRDefault="00BD1035">
      <w:pPr>
        <w:jc w:val="right"/>
      </w:pPr>
    </w:p>
    <w:p w:rsidR="00BD1035" w:rsidRDefault="0029345E">
      <w:pPr>
        <w:jc w:val="right"/>
      </w:pPr>
      <w:r>
        <w:rPr>
          <w:rFonts w:ascii="Times New Roman" w:eastAsia="Times New Roman" w:hAnsi="Times New Roman" w:cs="Times New Roman"/>
          <w:b/>
          <w:sz w:val="28"/>
          <w:szCs w:val="28"/>
        </w:rPr>
        <w:t>Dr. Benjamin Yu</w:t>
      </w:r>
    </w:p>
    <w:p w:rsidR="00BD1035" w:rsidRDefault="00BD1035">
      <w:pPr>
        <w:jc w:val="right"/>
      </w:pPr>
    </w:p>
    <w:p w:rsidR="00BD1035" w:rsidRDefault="00BD1035">
      <w:pPr>
        <w:jc w:val="right"/>
      </w:pPr>
    </w:p>
    <w:p w:rsidR="00BD1035" w:rsidRDefault="0029345E">
      <w:pPr>
        <w:jc w:val="right"/>
      </w:pPr>
      <w:r>
        <w:rPr>
          <w:rFonts w:ascii="Times New Roman" w:eastAsia="Times New Roman" w:hAnsi="Times New Roman" w:cs="Times New Roman"/>
          <w:b/>
          <w:sz w:val="28"/>
          <w:szCs w:val="28"/>
        </w:rPr>
        <w:t>Elizabeth Lee</w:t>
      </w:r>
    </w:p>
    <w:p w:rsidR="00D25C25" w:rsidRPr="004756D2" w:rsidRDefault="0029345E" w:rsidP="004756D2">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Eric Sy</w:t>
      </w:r>
    </w:p>
    <w:p w:rsidR="00BD1035" w:rsidRDefault="0029345E">
      <w:pPr>
        <w:jc w:val="right"/>
      </w:pPr>
      <w:r>
        <w:rPr>
          <w:rFonts w:ascii="Times New Roman" w:eastAsia="Times New Roman" w:hAnsi="Times New Roman" w:cs="Times New Roman"/>
          <w:b/>
          <w:sz w:val="28"/>
          <w:szCs w:val="28"/>
        </w:rPr>
        <w:t xml:space="preserve">Neda </w:t>
      </w:r>
      <w:proofErr w:type="spellStart"/>
      <w:r>
        <w:rPr>
          <w:rFonts w:ascii="Times New Roman" w:eastAsia="Times New Roman" w:hAnsi="Times New Roman" w:cs="Times New Roman"/>
          <w:b/>
          <w:sz w:val="28"/>
          <w:szCs w:val="28"/>
        </w:rPr>
        <w:t>Jamalirad</w:t>
      </w:r>
      <w:proofErr w:type="spellEnd"/>
    </w:p>
    <w:p w:rsidR="00BD1035" w:rsidRDefault="0029345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Ryan Liang</w:t>
      </w:r>
    </w:p>
    <w:p w:rsidR="004756D2" w:rsidRDefault="004756D2">
      <w:pPr>
        <w:jc w:val="right"/>
      </w:pPr>
    </w:p>
    <w:p w:rsidR="00BD1035" w:rsidRDefault="00BD1035"/>
    <w:p w:rsidR="00BD1035" w:rsidRDefault="00BD1035"/>
    <w:p w:rsidR="00371597" w:rsidRDefault="00371597"/>
    <w:p w:rsidR="00BD1035" w:rsidRDefault="0029345E">
      <w:pPr>
        <w:jc w:val="center"/>
      </w:pPr>
      <w:r>
        <w:rPr>
          <w:rFonts w:ascii="Times New Roman" w:eastAsia="Times New Roman" w:hAnsi="Times New Roman" w:cs="Times New Roman"/>
          <w:b/>
          <w:sz w:val="40"/>
          <w:szCs w:val="40"/>
        </w:rPr>
        <w:lastRenderedPageBreak/>
        <w:t>Table of Contents</w:t>
      </w:r>
    </w:p>
    <w:p w:rsidR="00BD1035" w:rsidRDefault="00BD1035"/>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w:t>
      </w:r>
      <w:r w:rsidRPr="00D0569F">
        <w:rPr>
          <w:rFonts w:ascii="Times New Roman" w:eastAsia="Times New Roman" w:hAnsi="Times New Roman" w:cs="Times New Roman"/>
          <w:b/>
          <w:color w:val="auto"/>
          <w:sz w:val="28"/>
          <w:szCs w:val="28"/>
        </w:rPr>
        <w:tab/>
      </w:r>
      <w:r w:rsidRPr="00D0569F">
        <w:rPr>
          <w:rFonts w:ascii="Times New Roman" w:eastAsia="Times New Roman" w:hAnsi="Times New Roman" w:cs="Times New Roman"/>
          <w:b/>
          <w:color w:val="auto"/>
          <w:sz w:val="28"/>
          <w:szCs w:val="28"/>
        </w:rPr>
        <w:t>Skeleton site with layout, tables and form</w:t>
      </w:r>
    </w:p>
    <w:p w:rsidR="003050B3" w:rsidRPr="00D0569F" w:rsidRDefault="00610B62"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Technical Design</w:t>
      </w:r>
      <w:r w:rsidR="003050B3"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ab/>
        <w:t>...</w:t>
      </w:r>
      <w:r w:rsidR="00740514"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8F0E23" w:rsidRPr="00D0569F">
        <w:rPr>
          <w:rFonts w:ascii="Times New Roman" w:eastAsia="Times New Roman" w:hAnsi="Times New Roman" w:cs="Times New Roman"/>
          <w:color w:val="auto"/>
          <w:sz w:val="20"/>
          <w:szCs w:val="20"/>
        </w:rPr>
        <w:t>2</w:t>
      </w:r>
    </w:p>
    <w:p w:rsidR="003050B3" w:rsidRPr="00D0569F" w:rsidRDefault="00C4418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External Stylesheet</w:t>
      </w:r>
      <w:r w:rsidR="000344A4" w:rsidRPr="00D0569F">
        <w:rPr>
          <w:rFonts w:ascii="Times New Roman" w:eastAsia="Times New Roman" w:hAnsi="Times New Roman" w:cs="Times New Roman"/>
          <w:color w:val="auto"/>
          <w:sz w:val="20"/>
          <w:szCs w:val="20"/>
        </w:rPr>
        <w:t>s</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.5</w:t>
      </w:r>
    </w:p>
    <w:p w:rsidR="003050B3" w:rsidRPr="00D0569F" w:rsidRDefault="006C633E"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Prototype Page...</w:t>
      </w:r>
      <w:r w:rsidR="003050B3" w:rsidRPr="00D0569F">
        <w:rPr>
          <w:rFonts w:ascii="Times New Roman" w:eastAsia="Times New Roman" w:hAnsi="Times New Roman" w:cs="Times New Roman"/>
          <w:color w:val="auto"/>
          <w:sz w:val="20"/>
          <w:szCs w:val="20"/>
        </w:rPr>
        <w:t>……………………………………………………………………………</w:t>
      </w:r>
      <w:r w:rsidR="00AC3D88"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3050B3" w:rsidRPr="00D0569F" w:rsidRDefault="00AC3D88"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A/B Testing</w:t>
      </w:r>
      <w:r w:rsidR="003050B3" w:rsidRPr="00D0569F">
        <w:rPr>
          <w:rFonts w:ascii="Times New Roman" w:eastAsia="Times New Roman" w:hAnsi="Times New Roman" w:cs="Times New Roman"/>
          <w:color w:val="auto"/>
          <w:sz w:val="20"/>
          <w:szCs w:val="20"/>
        </w:rPr>
        <w:t>………………………………………………………………………………….</w:t>
      </w:r>
      <w:r w:rsidRPr="00D0569F">
        <w:rPr>
          <w:rFonts w:ascii="Times New Roman" w:eastAsia="Times New Roman" w:hAnsi="Times New Roman" w:cs="Times New Roman"/>
          <w:color w:val="auto"/>
          <w:sz w:val="20"/>
          <w:szCs w:val="20"/>
        </w:rPr>
        <w:t>..</w:t>
      </w:r>
      <w:r w:rsidR="003050B3" w:rsidRPr="00D0569F">
        <w:rPr>
          <w:rFonts w:ascii="Times New Roman" w:eastAsia="Times New Roman" w:hAnsi="Times New Roman" w:cs="Times New Roman"/>
          <w:color w:val="auto"/>
          <w:sz w:val="20"/>
          <w:szCs w:val="20"/>
        </w:rPr>
        <w:t>.</w:t>
      </w:r>
      <w:r w:rsidR="00740514" w:rsidRPr="00D0569F">
        <w:rPr>
          <w:rFonts w:ascii="Times New Roman" w:eastAsia="Times New Roman" w:hAnsi="Times New Roman" w:cs="Times New Roman"/>
          <w:color w:val="auto"/>
          <w:sz w:val="20"/>
          <w:szCs w:val="20"/>
        </w:rPr>
        <w:t>..6</w:t>
      </w:r>
    </w:p>
    <w:p w:rsidR="00FC3684" w:rsidRPr="00D0569F" w:rsidRDefault="00FC3684" w:rsidP="00272A34">
      <w:pPr>
        <w:jc w:val="center"/>
        <w:rPr>
          <w:rFonts w:ascii="Times New Roman" w:eastAsia="Times New Roman" w:hAnsi="Times New Roman" w:cs="Times New Roman"/>
          <w:b/>
          <w:color w:val="auto"/>
          <w:sz w:val="40"/>
          <w:szCs w:val="40"/>
        </w:rPr>
      </w:pPr>
    </w:p>
    <w:p w:rsidR="00272A34" w:rsidRPr="00D0569F" w:rsidRDefault="00272A34" w:rsidP="00272A34">
      <w:pPr>
        <w:jc w:val="center"/>
        <w:rPr>
          <w:color w:val="auto"/>
        </w:rPr>
      </w:pPr>
      <w:r w:rsidRPr="00D0569F">
        <w:rPr>
          <w:rFonts w:ascii="Times New Roman" w:eastAsia="Times New Roman" w:hAnsi="Times New Roman" w:cs="Times New Roman"/>
          <w:b/>
          <w:color w:val="auto"/>
          <w:sz w:val="40"/>
          <w:szCs w:val="40"/>
        </w:rPr>
        <w:t>Appendix</w:t>
      </w:r>
    </w:p>
    <w:p w:rsidR="00272A34" w:rsidRPr="00D0569F" w:rsidRDefault="00272A34">
      <w:pPr>
        <w:spacing w:line="360" w:lineRule="auto"/>
        <w:rPr>
          <w:color w:val="auto"/>
        </w:rPr>
      </w:pPr>
    </w:p>
    <w:p w:rsidR="00BE5368" w:rsidRPr="00D0569F" w:rsidRDefault="007D44D8" w:rsidP="00BE5368">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w:t>
      </w:r>
      <w:r w:rsidRPr="00D0569F">
        <w:rPr>
          <w:rFonts w:ascii="Times New Roman" w:eastAsia="Times New Roman" w:hAnsi="Times New Roman" w:cs="Times New Roman"/>
          <w:b/>
          <w:color w:val="auto"/>
          <w:sz w:val="28"/>
          <w:szCs w:val="28"/>
        </w:rPr>
        <w:tab/>
      </w:r>
      <w:r w:rsidR="00272A34" w:rsidRPr="00D0569F">
        <w:rPr>
          <w:rFonts w:ascii="Times New Roman" w:eastAsia="Times New Roman" w:hAnsi="Times New Roman" w:cs="Times New Roman"/>
          <w:b/>
          <w:color w:val="auto"/>
          <w:sz w:val="28"/>
          <w:szCs w:val="28"/>
        </w:rPr>
        <w:t>Website Design</w:t>
      </w:r>
    </w:p>
    <w:p w:rsidR="00BE5368" w:rsidRPr="00D0569F" w:rsidRDefault="00BE5368"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Purpose and Goals…………………………………………………………………………...</w:t>
      </w:r>
      <w:r w:rsidR="00F44536" w:rsidRPr="00D0569F">
        <w:rPr>
          <w:rFonts w:ascii="Times New Roman" w:eastAsia="Times New Roman" w:hAnsi="Times New Roman" w:cs="Times New Roman"/>
          <w:color w:val="auto"/>
          <w:sz w:val="20"/>
          <w:szCs w:val="20"/>
        </w:rPr>
        <w:t>..</w:t>
      </w:r>
      <w:r w:rsidR="00154816"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Target Audience</w:t>
      </w:r>
      <w:r w:rsidRPr="00D0569F">
        <w:rPr>
          <w:rFonts w:ascii="Times New Roman" w:eastAsia="Times New Roman" w:hAnsi="Times New Roman" w:cs="Times New Roman"/>
          <w:color w:val="auto"/>
          <w:sz w:val="20"/>
          <w:szCs w:val="20"/>
        </w:rPr>
        <w:tab/>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Content of Website</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Website Success Factors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8</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Critique and Comparison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272A34" w:rsidRPr="00D0569F" w:rsidRDefault="00272A34" w:rsidP="00A630CD">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Functional Requirements</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BE5368" w:rsidRPr="00D0569F" w:rsidRDefault="00272A34" w:rsidP="00BE5368">
      <w:pPr>
        <w:numPr>
          <w:ilvl w:val="1"/>
          <w:numId w:val="2"/>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Project Work Plan</w:t>
      </w:r>
      <w:r w:rsidRPr="00D0569F">
        <w:rPr>
          <w:rFonts w:ascii="Times New Roman" w:eastAsia="Times New Roman" w:hAnsi="Times New Roman" w:cs="Times New Roman"/>
          <w:color w:val="auto"/>
          <w:sz w:val="20"/>
          <w:szCs w:val="20"/>
        </w:rPr>
        <w:tab/>
        <w:t>…………………………………………………………………………...</w:t>
      </w:r>
      <w:r w:rsidR="00F44536" w:rsidRPr="00D0569F">
        <w:rPr>
          <w:rFonts w:ascii="Times New Roman" w:eastAsia="Times New Roman" w:hAnsi="Times New Roman" w:cs="Times New Roman"/>
          <w:color w:val="auto"/>
          <w:sz w:val="20"/>
          <w:szCs w:val="20"/>
        </w:rPr>
        <w:t>...</w:t>
      </w:r>
      <w:r w:rsidR="003476A0" w:rsidRPr="00D0569F">
        <w:rPr>
          <w:rFonts w:ascii="Times New Roman" w:eastAsia="Times New Roman" w:hAnsi="Times New Roman" w:cs="Times New Roman"/>
          <w:color w:val="auto"/>
          <w:sz w:val="20"/>
          <w:szCs w:val="20"/>
        </w:rPr>
        <w:t>..9</w:t>
      </w:r>
    </w:p>
    <w:p w:rsidR="003050B3" w:rsidRPr="00D0569F" w:rsidRDefault="003050B3" w:rsidP="003050B3">
      <w:pPr>
        <w:spacing w:line="360" w:lineRule="auto"/>
        <w:contextualSpacing/>
        <w:rPr>
          <w:rFonts w:ascii="Times New Roman" w:eastAsia="Times New Roman" w:hAnsi="Times New Roman" w:cs="Times New Roman"/>
          <w:b/>
          <w:color w:val="auto"/>
          <w:sz w:val="28"/>
          <w:szCs w:val="28"/>
        </w:rPr>
      </w:pPr>
      <w:r w:rsidRPr="00D0569F">
        <w:rPr>
          <w:rFonts w:ascii="Times New Roman" w:eastAsia="Times New Roman" w:hAnsi="Times New Roman" w:cs="Times New Roman"/>
          <w:b/>
          <w:color w:val="auto"/>
          <w:sz w:val="28"/>
          <w:szCs w:val="28"/>
        </w:rPr>
        <w:t>II.</w:t>
      </w:r>
      <w:r w:rsidRPr="00D0569F">
        <w:rPr>
          <w:rFonts w:ascii="Times New Roman" w:eastAsia="Times New Roman" w:hAnsi="Times New Roman" w:cs="Times New Roman"/>
          <w:b/>
          <w:color w:val="auto"/>
          <w:sz w:val="28"/>
          <w:szCs w:val="28"/>
        </w:rPr>
        <w:tab/>
        <w:t>Site Map and Page Design</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Site Map………...…………………………………………………………………………...</w:t>
      </w:r>
      <w:r w:rsidRPr="00D0569F">
        <w:rPr>
          <w:rFonts w:ascii="Times New Roman" w:eastAsia="Times New Roman" w:hAnsi="Times New Roman" w:cs="Times New Roman"/>
          <w:color w:val="auto"/>
          <w:sz w:val="20"/>
          <w:szCs w:val="20"/>
        </w:rPr>
        <w:tab/>
      </w:r>
      <w:r w:rsidR="00D0569F" w:rsidRPr="00D0569F">
        <w:rPr>
          <w:rFonts w:ascii="Times New Roman" w:eastAsia="Times New Roman" w:hAnsi="Times New Roman" w:cs="Times New Roman"/>
          <w:color w:val="auto"/>
          <w:sz w:val="20"/>
          <w:szCs w:val="20"/>
        </w:rPr>
        <w:t>...10</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Color Scheme…</w:t>
      </w:r>
      <w:r w:rsidRPr="00D0569F">
        <w:rPr>
          <w:rFonts w:ascii="Times New Roman" w:eastAsia="Times New Roman" w:hAnsi="Times New Roman" w:cs="Times New Roman"/>
          <w:color w:val="auto"/>
          <w:sz w:val="20"/>
          <w:szCs w:val="20"/>
        </w:rPr>
        <w:tab/>
        <w:t>…………………………………………………………………………......</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Wireframes…………………………………………………………………………………</w:t>
      </w:r>
      <w:r w:rsidR="00D0569F" w:rsidRPr="00D0569F">
        <w:rPr>
          <w:rFonts w:ascii="Times New Roman" w:eastAsia="Times New Roman" w:hAnsi="Times New Roman" w:cs="Times New Roman"/>
          <w:color w:val="auto"/>
          <w:sz w:val="20"/>
          <w:szCs w:val="20"/>
        </w:rPr>
        <w:t>…11</w:t>
      </w:r>
    </w:p>
    <w:p w:rsidR="003050B3" w:rsidRPr="00D0569F" w:rsidRDefault="003050B3" w:rsidP="003050B3">
      <w:pPr>
        <w:numPr>
          <w:ilvl w:val="1"/>
          <w:numId w:val="1"/>
        </w:numPr>
        <w:tabs>
          <w:tab w:val="right" w:pos="8789"/>
        </w:tabs>
        <w:spacing w:line="360" w:lineRule="auto"/>
        <w:ind w:hanging="360"/>
        <w:contextualSpacing/>
        <w:rPr>
          <w:rFonts w:ascii="Times New Roman" w:eastAsia="Times New Roman" w:hAnsi="Times New Roman" w:cs="Times New Roman"/>
          <w:color w:val="auto"/>
          <w:sz w:val="20"/>
          <w:szCs w:val="20"/>
        </w:rPr>
      </w:pPr>
      <w:r w:rsidRPr="00D0569F">
        <w:rPr>
          <w:rFonts w:ascii="Times New Roman" w:eastAsia="Times New Roman" w:hAnsi="Times New Roman" w:cs="Times New Roman"/>
          <w:color w:val="auto"/>
          <w:sz w:val="20"/>
          <w:szCs w:val="20"/>
        </w:rPr>
        <w:t>Prints…………………………………………………………………………………………..</w:t>
      </w:r>
      <w:r w:rsidR="00D0569F" w:rsidRPr="00D0569F">
        <w:rPr>
          <w:rFonts w:ascii="Times New Roman" w:eastAsia="Times New Roman" w:hAnsi="Times New Roman" w:cs="Times New Roman"/>
          <w:color w:val="auto"/>
          <w:sz w:val="20"/>
          <w:szCs w:val="20"/>
        </w:rPr>
        <w:t>24</w:t>
      </w: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jc w:val="center"/>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Pr>
        <w:spacing w:line="360" w:lineRule="auto"/>
      </w:pPr>
    </w:p>
    <w:p w:rsidR="00BD1035" w:rsidRDefault="00BD1035"/>
    <w:p w:rsidR="00BD1035" w:rsidRDefault="00BD1035"/>
    <w:p w:rsidR="00BD1035" w:rsidRDefault="00BD1035"/>
    <w:p w:rsidR="00BD1035" w:rsidRDefault="00BD1035"/>
    <w:p w:rsidR="00BD1035" w:rsidRDefault="00BD1035"/>
    <w:p w:rsidR="00BD1035" w:rsidRDefault="00BD1035"/>
    <w:p w:rsidR="00C012BA" w:rsidRDefault="00C012BA" w:rsidP="00C012BA">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lastRenderedPageBreak/>
        <w:t>II</w:t>
      </w:r>
      <w:r>
        <w:rPr>
          <w:rFonts w:ascii="Times New Roman" w:eastAsia="Times New Roman" w:hAnsi="Times New Roman" w:cs="Times New Roman"/>
          <w:b/>
          <w:i w:val="0"/>
          <w:color w:val="auto"/>
          <w:sz w:val="32"/>
          <w:szCs w:val="32"/>
        </w:rPr>
        <w:t>I</w:t>
      </w:r>
      <w:r w:rsidRPr="004A0329">
        <w:rPr>
          <w:rFonts w:ascii="Times New Roman" w:eastAsia="Times New Roman" w:hAnsi="Times New Roman" w:cs="Times New Roman"/>
          <w:b/>
          <w:i w:val="0"/>
          <w:color w:val="auto"/>
          <w:sz w:val="32"/>
          <w:szCs w:val="32"/>
        </w:rPr>
        <w:t xml:space="preserve">. </w:t>
      </w:r>
      <w:r w:rsidRPr="00C012BA">
        <w:rPr>
          <w:rFonts w:ascii="Times New Roman" w:eastAsia="Times New Roman" w:hAnsi="Times New Roman" w:cs="Times New Roman"/>
          <w:b/>
          <w:i w:val="0"/>
          <w:color w:val="auto"/>
          <w:sz w:val="32"/>
          <w:szCs w:val="32"/>
        </w:rPr>
        <w:t>Skeleton site with layout, tables and form</w:t>
      </w:r>
    </w:p>
    <w:p w:rsidR="00C012BA" w:rsidRPr="002C4873" w:rsidRDefault="00C012BA" w:rsidP="00C012BA"/>
    <w:p w:rsidR="00C012BA" w:rsidRPr="002C4873" w:rsidRDefault="00C012BA" w:rsidP="00C012BA">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D1035" w:rsidRDefault="00BD1035"/>
    <w:p w:rsidR="001F3BE4" w:rsidRDefault="001F3BE4" w:rsidP="001F3BE4">
      <w:pPr>
        <w:rPr>
          <w:rFonts w:ascii="Times New Roman" w:hAnsi="Times New Roman" w:cs="Times New Roman"/>
          <w:sz w:val="21"/>
          <w:szCs w:val="21"/>
        </w:rPr>
      </w:pPr>
      <w:r>
        <w:rPr>
          <w:rFonts w:ascii="Times New Roman" w:hAnsi="Times New Roman" w:cs="Times New Roman"/>
          <w:sz w:val="21"/>
          <w:szCs w:val="21"/>
        </w:rPr>
        <w:t>Additional work:</w:t>
      </w:r>
    </w:p>
    <w:p w:rsidR="001F3BE4" w:rsidRDefault="001F3BE4" w:rsidP="001F3BE4">
      <w:pPr>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sidR="00745C53">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sidR="00745C53">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sidR="00063EC1">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1F3BE4" w:rsidRPr="001F3BE4" w:rsidRDefault="001F3BE4" w:rsidP="001F3BE4">
      <w:pPr>
        <w:pStyle w:val="ListParagraph"/>
        <w:rPr>
          <w:rFonts w:ascii="Times New Roman" w:hAnsi="Times New Roman" w:cs="Times New Roman"/>
          <w:sz w:val="21"/>
          <w:szCs w:val="21"/>
        </w:rPr>
      </w:pPr>
    </w:p>
    <w:p w:rsidR="001F3BE4" w:rsidRDefault="001F3BE4" w:rsidP="001F3BE4">
      <w:pPr>
        <w:pStyle w:val="ListParagraph"/>
        <w:numPr>
          <w:ilvl w:val="0"/>
          <w:numId w:val="3"/>
        </w:numPr>
        <w:rPr>
          <w:rFonts w:ascii="Times New Roman" w:hAnsi="Times New Roman" w:cs="Times New Roman"/>
          <w:sz w:val="21"/>
          <w:szCs w:val="21"/>
        </w:rPr>
      </w:pPr>
      <w:r w:rsidRPr="001F3BE4">
        <w:rPr>
          <w:rFonts w:ascii="Times New Roman" w:hAnsi="Times New Roman" w:cs="Times New Roman"/>
          <w:sz w:val="21"/>
          <w:szCs w:val="21"/>
        </w:rPr>
        <w:t xml:space="preserve">We have utilized the </w:t>
      </w:r>
      <w:proofErr w:type="spellStart"/>
      <w:r w:rsidRPr="001F3BE4">
        <w:rPr>
          <w:rFonts w:ascii="Times New Roman" w:hAnsi="Times New Roman" w:cs="Times New Roman"/>
          <w:sz w:val="21"/>
          <w:szCs w:val="21"/>
        </w:rPr>
        <w:t>fotorama</w:t>
      </w:r>
      <w:proofErr w:type="spellEnd"/>
      <w:r w:rsidRPr="001F3BE4">
        <w:rPr>
          <w:rFonts w:ascii="Times New Roman" w:hAnsi="Times New Roman" w:cs="Times New Roman"/>
          <w:sz w:val="21"/>
          <w:szCs w:val="21"/>
        </w:rPr>
        <w:t xml:space="preserve"> slideshow on the index page which automatically scrolls between images.</w:t>
      </w:r>
      <w:r w:rsidR="00C02B58">
        <w:rPr>
          <w:rFonts w:ascii="Times New Roman" w:hAnsi="Times New Roman" w:cs="Times New Roman"/>
          <w:sz w:val="21"/>
          <w:szCs w:val="21"/>
        </w:rPr>
        <w:t xml:space="preserve"> This is the center piece of the index page so we intend to edit this as we learn more about JavaScript.</w:t>
      </w:r>
    </w:p>
    <w:p w:rsidR="001F3BE4" w:rsidRPr="001F3BE4" w:rsidRDefault="001F3BE4" w:rsidP="001F3BE4">
      <w:pPr>
        <w:pStyle w:val="ListParagraph"/>
        <w:rPr>
          <w:rFonts w:ascii="Times New Roman" w:hAnsi="Times New Roman" w:cs="Times New Roman"/>
          <w:sz w:val="21"/>
          <w:szCs w:val="21"/>
        </w:rPr>
      </w:pPr>
    </w:p>
    <w:p w:rsidR="001F3BE4" w:rsidRDefault="00A250BF"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 xml:space="preserve">We </w:t>
      </w:r>
      <w:r>
        <w:rPr>
          <w:rFonts w:ascii="Times New Roman" w:hAnsi="Times New Roman" w:cs="Times New Roman"/>
          <w:sz w:val="21"/>
          <w:szCs w:val="21"/>
        </w:rPr>
        <w:t xml:space="preserve">tried </w:t>
      </w:r>
      <w:r>
        <w:rPr>
          <w:rFonts w:ascii="Times New Roman" w:hAnsi="Times New Roman" w:cs="Times New Roman"/>
          <w:sz w:val="21"/>
          <w:szCs w:val="21"/>
        </w:rPr>
        <w:t>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001F3BE4"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D06896" w:rsidRPr="00D06896" w:rsidRDefault="00D06896" w:rsidP="00D06896">
      <w:pPr>
        <w:pStyle w:val="ListParagraph"/>
        <w:rPr>
          <w:rFonts w:ascii="Times New Roman" w:hAnsi="Times New Roman" w:cs="Times New Roman"/>
          <w:sz w:val="21"/>
          <w:szCs w:val="21"/>
        </w:rPr>
      </w:pPr>
    </w:p>
    <w:p w:rsidR="00D06896" w:rsidRPr="001F3BE4" w:rsidRDefault="00D06896" w:rsidP="001F3BE4">
      <w:pPr>
        <w:pStyle w:val="ListParagraph"/>
        <w:numPr>
          <w:ilvl w:val="0"/>
          <w:numId w:val="3"/>
        </w:numPr>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55619D" w:rsidRDefault="0055619D">
      <w:pPr>
        <w:jc w:val="both"/>
        <w:rPr>
          <w:rFonts w:ascii="Times New Roman" w:eastAsia="Times New Roman" w:hAnsi="Times New Roman" w:cs="Times New Roman"/>
          <w:b/>
          <w:sz w:val="28"/>
          <w:szCs w:val="28"/>
        </w:rPr>
      </w:pPr>
    </w:p>
    <w:p w:rsidR="00E54B83" w:rsidRPr="00E54B83" w:rsidRDefault="00E54B83" w:rsidP="00E54B83">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E54B83" w:rsidRDefault="00E54B83" w:rsidP="00E54B83">
      <w:pPr>
        <w:rPr>
          <w:rFonts w:ascii="Times New Roman" w:eastAsia="Times New Roman" w:hAnsi="Times New Roman" w:cs="Times New Roman"/>
          <w:sz w:val="21"/>
          <w:szCs w:val="21"/>
        </w:rPr>
      </w:pPr>
    </w:p>
    <w:p w:rsidR="00E54B83" w:rsidRDefault="00E54B83" w:rsidP="00E54B83">
      <w:pPr>
        <w:ind w:firstLine="720"/>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 xml:space="preserve">Above the fold on the front page is the header and the </w:t>
      </w:r>
      <w:proofErr w:type="spellStart"/>
      <w:r w:rsidRPr="00E54B83">
        <w:rPr>
          <w:rFonts w:ascii="Times New Roman" w:eastAsia="Times New Roman" w:hAnsi="Times New Roman" w:cs="Times New Roman"/>
          <w:sz w:val="21"/>
          <w:szCs w:val="21"/>
        </w:rPr>
        <w:t>fotorama</w:t>
      </w:r>
      <w:proofErr w:type="spellEnd"/>
      <w:r w:rsidRPr="00E54B83">
        <w:rPr>
          <w:rFonts w:ascii="Times New Roman" w:eastAsia="Times New Roman" w:hAnsi="Times New Roman" w:cs="Times New Roman"/>
          <w:sz w:val="21"/>
          <w:szCs w:val="21"/>
        </w:rPr>
        <w:t xml:space="preserve">. The </w:t>
      </w:r>
      <w:proofErr w:type="spellStart"/>
      <w:r w:rsidRPr="00E54B83">
        <w:rPr>
          <w:rFonts w:ascii="Times New Roman" w:eastAsia="Times New Roman" w:hAnsi="Times New Roman" w:cs="Times New Roman"/>
          <w:sz w:val="21"/>
          <w:szCs w:val="21"/>
        </w:rPr>
        <w:t>fotorama</w:t>
      </w:r>
      <w:proofErr w:type="spellEnd"/>
      <w:r w:rsidRPr="00E54B83">
        <w:rPr>
          <w:rFonts w:ascii="Times New Roman" w:eastAsia="Times New Roman" w:hAnsi="Times New Roman" w:cs="Times New Roman"/>
          <w:sz w:val="21"/>
          <w:szCs w:val="21"/>
        </w:rPr>
        <w:t xml:space="preserve">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E54B83" w:rsidRDefault="00E54B83" w:rsidP="00E54B83">
      <w:pPr>
        <w:ind w:firstLine="720"/>
        <w:rPr>
          <w:rFonts w:ascii="Times New Roman" w:eastAsia="Times New Roman" w:hAnsi="Times New Roman" w:cs="Times New Roman"/>
          <w:sz w:val="21"/>
          <w:szCs w:val="21"/>
        </w:rPr>
      </w:pPr>
    </w:p>
    <w:p w:rsidR="00AF19B0" w:rsidRPr="00E54B83" w:rsidRDefault="00AF19B0" w:rsidP="00AF19B0">
      <w:pPr>
        <w:ind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 xml:space="preserve">or accessibility purposes, a “Skip to Content” link has been added to the header next to the logo. Using the </w:t>
      </w:r>
      <w:proofErr w:type="spellStart"/>
      <w:r w:rsidRPr="00E54B83">
        <w:rPr>
          <w:rFonts w:ascii="Times New Roman" w:eastAsia="Times New Roman" w:hAnsi="Times New Roman" w:cs="Times New Roman"/>
          <w:sz w:val="21"/>
          <w:szCs w:val="21"/>
        </w:rPr>
        <w:t>tabindex</w:t>
      </w:r>
      <w:proofErr w:type="spellEnd"/>
      <w:r w:rsidRPr="00E54B83">
        <w:rPr>
          <w:rFonts w:ascii="Times New Roman" w:eastAsia="Times New Roman" w:hAnsi="Times New Roman" w:cs="Times New Roman"/>
          <w:sz w:val="21"/>
          <w:szCs w:val="21"/>
        </w:rPr>
        <w:t xml:space="preserve"> property, we have made this link the first item highlighted when tabbing through the page.</w:t>
      </w:r>
    </w:p>
    <w:p w:rsidR="00AF19B0" w:rsidRDefault="00AF19B0" w:rsidP="00E54B83">
      <w:pPr>
        <w:ind w:firstLine="720"/>
        <w:rPr>
          <w:rFonts w:ascii="Times New Roman" w:eastAsia="Times New Roman" w:hAnsi="Times New Roman" w:cs="Times New Roman"/>
          <w:sz w:val="21"/>
          <w:szCs w:val="21"/>
        </w:rPr>
      </w:pPr>
    </w:p>
    <w:p w:rsidR="00AF19B0" w:rsidRDefault="00E54B83" w:rsidP="00AF19B0">
      <w:pPr>
        <w:keepNext/>
      </w:pPr>
      <w:r>
        <w:rPr>
          <w:rFonts w:ascii="Times New Roman" w:eastAsia="Times New Roman" w:hAnsi="Times New Roman" w:cs="Times New Roman"/>
          <w:noProof/>
          <w:sz w:val="24"/>
          <w:szCs w:val="24"/>
        </w:rPr>
        <w:lastRenderedPageBreak/>
        <w:drawing>
          <wp:inline distT="0" distB="0" distL="0" distR="0">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AF19B0" w:rsidRDefault="00AF19B0" w:rsidP="00AF19B0">
      <w:pPr>
        <w:keepNext/>
      </w:pPr>
    </w:p>
    <w:p w:rsidR="00AF19B0" w:rsidRPr="00AF19B0" w:rsidRDefault="00AF19B0" w:rsidP="00AF19B0">
      <w:pPr>
        <w:keepNext/>
        <w:ind w:firstLine="720"/>
      </w:pPr>
      <w:r w:rsidRPr="00E54B83">
        <w:rPr>
          <w:rFonts w:ascii="Times New Roman" w:eastAsia="Times New Roman" w:hAnsi="Times New Roman" w:cs="Times New Roman"/>
          <w:sz w:val="21"/>
          <w:szCs w:val="21"/>
        </w:rPr>
        <w:t xml:space="preserve">Below the fold, we present news items and special events alongside attractive photos. </w:t>
      </w:r>
      <w:r w:rsidR="005B48FB">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 bottom right corner, a “Back to Top” link offers an efficient alternative to scrolling back up.</w:t>
      </w:r>
    </w:p>
    <w:p w:rsidR="00AF19B0" w:rsidRPr="00E54B83" w:rsidRDefault="00AF19B0" w:rsidP="00AF19B0">
      <w:pPr>
        <w:rPr>
          <w:rFonts w:ascii="Times New Roman" w:eastAsia="Times New Roman" w:hAnsi="Times New Roman" w:cs="Times New Roman"/>
          <w:sz w:val="21"/>
          <w:szCs w:val="21"/>
        </w:rPr>
      </w:pPr>
    </w:p>
    <w:p w:rsidR="00AF19B0" w:rsidRPr="00FA22DB" w:rsidRDefault="00AF19B0" w:rsidP="00FA22DB">
      <w:pPr>
        <w:ind w:firstLine="720"/>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sidR="00FA22DB">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w:t>
      </w:r>
      <w:r w:rsidR="00DB15B1">
        <w:rPr>
          <w:rFonts w:ascii="Times New Roman" w:eastAsia="Times New Roman" w:hAnsi="Times New Roman" w:cs="Times New Roman"/>
          <w:sz w:val="21"/>
          <w:szCs w:val="21"/>
        </w:rPr>
        <w:t xml:space="preserve"> throughout the website</w:t>
      </w:r>
      <w:r w:rsidR="00FA22DB">
        <w:rPr>
          <w:rFonts w:ascii="Times New Roman" w:eastAsia="Times New Roman" w:hAnsi="Times New Roman" w:cs="Times New Roman"/>
          <w:sz w:val="21"/>
          <w:szCs w:val="21"/>
        </w:rPr>
        <w:t xml:space="preserve"> have a hover affect as well.</w:t>
      </w:r>
    </w:p>
    <w:p w:rsidR="00AF19B0" w:rsidRPr="00AF19B0" w:rsidRDefault="00AF19B0" w:rsidP="00AF19B0"/>
    <w:p w:rsidR="00AF19B0" w:rsidRPr="00E54B83" w:rsidRDefault="00AF19B0" w:rsidP="00AF19B0">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rPr>
        <w:drawing>
          <wp:inline distT="0" distB="0" distL="0" distR="0">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E54B83" w:rsidRPr="00E54B83" w:rsidRDefault="00E54B83" w:rsidP="00E54B83">
      <w:pPr>
        <w:rPr>
          <w:rFonts w:ascii="Times New Roman" w:eastAsia="Times New Roman" w:hAnsi="Times New Roman" w:cs="Times New Roman"/>
          <w:sz w:val="21"/>
          <w:szCs w:val="21"/>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Tables</w:t>
      </w:r>
    </w:p>
    <w:p w:rsidR="00663790" w:rsidRPr="00663790" w:rsidRDefault="00663790" w:rsidP="00663790">
      <w:pPr>
        <w:rPr>
          <w:rFonts w:ascii="Times New Roman" w:eastAsia="Times New Roman" w:hAnsi="Times New Roman" w:cs="Times New Roman"/>
          <w:sz w:val="21"/>
          <w:szCs w:val="21"/>
        </w:rPr>
      </w:pPr>
    </w:p>
    <w:p w:rsidR="00663790" w:rsidRPr="002F674F" w:rsidRDefault="00663790" w:rsidP="00663790">
      <w:pPr>
        <w:ind w:firstLine="720"/>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663790" w:rsidRPr="002F674F" w:rsidRDefault="00663790" w:rsidP="00663790">
      <w:pPr>
        <w:rPr>
          <w:rFonts w:ascii="Times New Roman" w:eastAsia="Times New Roman" w:hAnsi="Times New Roman" w:cs="Times New Roman"/>
          <w:sz w:val="24"/>
          <w:szCs w:val="24"/>
        </w:rPr>
      </w:pPr>
      <w:r>
        <w:rPr>
          <w:rFonts w:eastAsia="Times New Roman"/>
          <w:b/>
          <w:bCs/>
          <w:noProof/>
        </w:rPr>
        <w:lastRenderedPageBreak/>
        <w:drawing>
          <wp:anchor distT="0" distB="0" distL="114300" distR="114300" simplePos="0" relativeHeight="251660288" behindDoc="0" locked="0" layoutInCell="1" allowOverlap="1" wp14:anchorId="4AEFBF97" wp14:editId="6A95CFC1">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10">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10501F65" wp14:editId="6CD117F7">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11">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663790" w:rsidRPr="002F674F" w:rsidRDefault="00663790" w:rsidP="00663790">
      <w:pPr>
        <w:rPr>
          <w:rFonts w:ascii="Times New Roman" w:eastAsia="Times New Roman" w:hAnsi="Times New Roman" w:cs="Times New Roman"/>
          <w:sz w:val="24"/>
          <w:szCs w:val="24"/>
        </w:rPr>
      </w:pPr>
    </w:p>
    <w:p w:rsidR="00663790" w:rsidRPr="00663790" w:rsidRDefault="00663790" w:rsidP="00663790">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663790" w:rsidRPr="00663790" w:rsidRDefault="00663790" w:rsidP="00663790">
      <w:pPr>
        <w:rPr>
          <w:rFonts w:ascii="Times New Roman" w:eastAsia="Times New Roman" w:hAnsi="Times New Roman" w:cs="Times New Roman"/>
          <w:sz w:val="21"/>
          <w:szCs w:val="21"/>
        </w:rPr>
      </w:pPr>
    </w:p>
    <w:p w:rsidR="00663790" w:rsidRDefault="00663790" w:rsidP="00663790">
      <w:pPr>
        <w:ind w:firstLine="720"/>
        <w:rPr>
          <w:rFonts w:ascii="Times New Roman" w:eastAsia="Times New Roman" w:hAnsi="Times New Roman" w:cs="Times New Roman"/>
          <w:sz w:val="21"/>
          <w:szCs w:val="21"/>
        </w:rPr>
      </w:pPr>
      <w:r w:rsidRPr="00663790">
        <w:rPr>
          <w:rFonts w:ascii="Times New Roman" w:eastAsia="Times New Roman" w:hAnsi="Times New Roman" w:cs="Times New Roman"/>
          <w:sz w:val="21"/>
          <w:szCs w:val="21"/>
        </w:rPr>
        <w:t>We have three pages that include form elements: sign-up, catering and contact us (feedback). The sign-up page is styled similarly to sign-up pages found on other websites: logging into an existing account is set to the left while signing up for a new account is done on the right. For the catering page</w:t>
      </w:r>
      <w:r w:rsidR="00E422BF">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w:t>
      </w:r>
      <w:proofErr w:type="spellStart"/>
      <w:r w:rsidRPr="00663790">
        <w:rPr>
          <w:rFonts w:ascii="Times New Roman" w:eastAsia="Times New Roman" w:hAnsi="Times New Roman" w:cs="Times New Roman"/>
          <w:sz w:val="21"/>
          <w:szCs w:val="21"/>
        </w:rPr>
        <w:t>Jakob</w:t>
      </w:r>
      <w:proofErr w:type="spellEnd"/>
      <w:r w:rsidRPr="00663790">
        <w:rPr>
          <w:rFonts w:ascii="Times New Roman" w:eastAsia="Times New Roman" w:hAnsi="Times New Roman" w:cs="Times New Roman"/>
          <w:sz w:val="21"/>
          <w:szCs w:val="21"/>
        </w:rPr>
        <w:t xml:space="preserve"> Nielson’s experiment and designed the form so that all elements lie in a single column. Finally, the contact page has a small section portioned out for customers to give quick feedback. All of these forms were designed to utilize good proximity.</w:t>
      </w:r>
    </w:p>
    <w:p w:rsidR="005548C2" w:rsidRDefault="005548C2" w:rsidP="00663790">
      <w:pPr>
        <w:ind w:firstLine="720"/>
        <w:rPr>
          <w:rFonts w:ascii="Times New Roman" w:eastAsia="Times New Roman" w:hAnsi="Times New Roman" w:cs="Times New Roman"/>
          <w:sz w:val="21"/>
          <w:szCs w:val="21"/>
        </w:rPr>
      </w:pPr>
    </w:p>
    <w:p w:rsidR="005548C2" w:rsidRPr="00663790" w:rsidRDefault="00227D21" w:rsidP="005548C2">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r w:rsidR="005548C2">
        <w:rPr>
          <w:rFonts w:ascii="Times New Roman" w:eastAsia="Times New Roman" w:hAnsi="Times New Roman" w:cs="Times New Roman"/>
          <w:b/>
          <w:bCs/>
          <w:sz w:val="21"/>
          <w:szCs w:val="21"/>
        </w:rPr>
        <w:t>Pictures</w:t>
      </w:r>
    </w:p>
    <w:p w:rsidR="005548C2" w:rsidRPr="00663790" w:rsidRDefault="005548C2" w:rsidP="00663790">
      <w:pPr>
        <w:ind w:firstLine="720"/>
        <w:rPr>
          <w:rFonts w:ascii="Times New Roman" w:eastAsia="Times New Roman" w:hAnsi="Times New Roman" w:cs="Times New Roman"/>
          <w:sz w:val="21"/>
          <w:szCs w:val="21"/>
        </w:rPr>
      </w:pPr>
    </w:p>
    <w:p w:rsidR="00227D21" w:rsidRPr="00227D21" w:rsidRDefault="005548C2">
      <w:pPr>
        <w:jc w:val="both"/>
        <w:rPr>
          <w:rFonts w:ascii="Times New Roman" w:eastAsia="Times New Roman" w:hAnsi="Times New Roman" w:cs="Times New Roman"/>
          <w:sz w:val="21"/>
          <w:szCs w:val="21"/>
        </w:rPr>
      </w:pPr>
      <w:r>
        <w:rPr>
          <w:rFonts w:ascii="Times New Roman" w:eastAsia="Times New Roman" w:hAnsi="Times New Roman" w:cs="Times New Roman"/>
          <w:b/>
          <w:sz w:val="28"/>
          <w:szCs w:val="28"/>
        </w:rPr>
        <w:tab/>
      </w:r>
      <w:r>
        <w:rPr>
          <w:rFonts w:ascii="Times New Roman" w:eastAsia="Times New Roman" w:hAnsi="Times New Roman" w:cs="Times New Roman"/>
          <w:sz w:val="21"/>
          <w:szCs w:val="21"/>
        </w:rPr>
        <w:t>We would like to note that all pictures were obtained from Flickr (</w:t>
      </w:r>
      <w:hyperlink r:id="rId12"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xml:space="preserve">) and </w:t>
      </w:r>
      <w:proofErr w:type="spellStart"/>
      <w:r>
        <w:rPr>
          <w:rFonts w:ascii="Times New Roman" w:eastAsia="Times New Roman" w:hAnsi="Times New Roman" w:cs="Times New Roman"/>
          <w:sz w:val="21"/>
          <w:szCs w:val="21"/>
        </w:rPr>
        <w:t>P</w:t>
      </w:r>
      <w:r w:rsidRPr="005548C2">
        <w:rPr>
          <w:rFonts w:ascii="Times New Roman" w:eastAsia="Times New Roman" w:hAnsi="Times New Roman" w:cs="Times New Roman"/>
          <w:sz w:val="21"/>
          <w:szCs w:val="21"/>
        </w:rPr>
        <w:t>ixabay</w:t>
      </w:r>
      <w:proofErr w:type="spellEnd"/>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13"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t>
      </w:r>
      <w:r w:rsidR="006D2139">
        <w:rPr>
          <w:rFonts w:ascii="Times New Roman" w:eastAsia="Times New Roman" w:hAnsi="Times New Roman" w:cs="Times New Roman"/>
          <w:sz w:val="21"/>
          <w:szCs w:val="21"/>
        </w:rPr>
        <w:t xml:space="preserve">We ensured that all pictures are </w:t>
      </w:r>
      <w:r w:rsidR="006D2139">
        <w:rPr>
          <w:rFonts w:ascii="Times New Roman" w:eastAsia="Times New Roman" w:hAnsi="Times New Roman" w:cs="Times New Roman"/>
          <w:i/>
          <w:sz w:val="21"/>
          <w:szCs w:val="21"/>
        </w:rPr>
        <w:t xml:space="preserve">public </w:t>
      </w:r>
      <w:r w:rsidR="006D2139" w:rsidRPr="006D2139">
        <w:rPr>
          <w:rFonts w:ascii="Times New Roman" w:eastAsia="Times New Roman" w:hAnsi="Times New Roman" w:cs="Times New Roman"/>
          <w:i/>
          <w:sz w:val="21"/>
          <w:szCs w:val="21"/>
        </w:rPr>
        <w:t>domain</w:t>
      </w:r>
      <w:r w:rsidR="006D2139">
        <w:rPr>
          <w:rFonts w:ascii="Times New Roman" w:eastAsia="Times New Roman" w:hAnsi="Times New Roman" w:cs="Times New Roman"/>
          <w:sz w:val="21"/>
          <w:szCs w:val="21"/>
        </w:rPr>
        <w:t>.</w:t>
      </w:r>
    </w:p>
    <w:p w:rsidR="00227D21" w:rsidRDefault="00227D21">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lastRenderedPageBreak/>
        <w:drawing>
          <wp:anchor distT="0" distB="0" distL="114300" distR="114300" simplePos="0" relativeHeight="251662336" behindDoc="1" locked="0" layoutInCell="1" allowOverlap="1" wp14:anchorId="7F339B94" wp14:editId="79E47971">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14">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D06896" w:rsidRPr="002C4873" w:rsidRDefault="00D06896" w:rsidP="00D06896">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w:t>
      </w:r>
      <w:r w:rsidR="000344A4">
        <w:rPr>
          <w:rFonts w:ascii="Times New Roman" w:eastAsia="Times New Roman" w:hAnsi="Times New Roman" w:cs="Times New Roman"/>
          <w:b/>
          <w:i w:val="0"/>
          <w:color w:val="auto"/>
          <w:sz w:val="24"/>
          <w:szCs w:val="24"/>
        </w:rPr>
        <w:t>s</w:t>
      </w:r>
    </w:p>
    <w:p w:rsidR="000344A4" w:rsidRPr="000344A4" w:rsidRDefault="000344A4" w:rsidP="000344A4">
      <w:pPr>
        <w:jc w:val="both"/>
        <w:rPr>
          <w:rFonts w:ascii="Times New Roman" w:eastAsia="Times New Roman" w:hAnsi="Times New Roman" w:cs="Times New Roman"/>
          <w:sz w:val="21"/>
          <w:szCs w:val="21"/>
        </w:rPr>
      </w:pPr>
    </w:p>
    <w:p w:rsidR="000344A4" w:rsidRDefault="000344A4" w:rsidP="000344A4">
      <w:pPr>
        <w:ind w:firstLine="720"/>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Most of the styling in base.css applies to the header and footer (we have separate </w:t>
      </w:r>
      <w:proofErr w:type="spellStart"/>
      <w:r w:rsidRPr="000344A4">
        <w:rPr>
          <w:rFonts w:ascii="Times New Roman" w:eastAsia="Times New Roman" w:hAnsi="Times New Roman" w:cs="Times New Roman"/>
          <w:sz w:val="21"/>
          <w:szCs w:val="21"/>
        </w:rPr>
        <w:t>css</w:t>
      </w:r>
      <w:proofErr w:type="spellEnd"/>
      <w:r w:rsidRPr="000344A4">
        <w:rPr>
          <w:rFonts w:ascii="Times New Roman" w:eastAsia="Times New Roman" w:hAnsi="Times New Roman" w:cs="Times New Roman"/>
          <w:sz w:val="21"/>
          <w:szCs w:val="21"/>
        </w:rPr>
        <w:t xml:space="preserve">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0344A4" w:rsidRDefault="000344A4" w:rsidP="000344A4">
      <w:pPr>
        <w:ind w:firstLine="720"/>
        <w:jc w:val="both"/>
        <w:rPr>
          <w:rFonts w:ascii="Times New Roman" w:eastAsia="Times New Roman" w:hAnsi="Times New Roman" w:cs="Times New Roman"/>
          <w:sz w:val="21"/>
          <w:szCs w:val="21"/>
        </w:rPr>
      </w:pPr>
    </w:p>
    <w:p w:rsidR="000344A4" w:rsidRPr="000344A4" w:rsidRDefault="000344A4" w:rsidP="004E1F5E">
      <w:pPr>
        <w:ind w:firstLine="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sidR="004E1F5E">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sidR="004E1F5E">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w:t>
      </w:r>
      <w:proofErr w:type="spellStart"/>
      <w:r w:rsidRPr="000344A4">
        <w:rPr>
          <w:rFonts w:ascii="Times New Roman" w:eastAsia="Times New Roman" w:hAnsi="Times New Roman" w:cs="Times New Roman"/>
          <w:sz w:val="21"/>
          <w:szCs w:val="21"/>
        </w:rPr>
        <w:t>fotorama</w:t>
      </w:r>
      <w:proofErr w:type="spellEnd"/>
      <w:r w:rsidRPr="000344A4">
        <w:rPr>
          <w:rFonts w:ascii="Times New Roman" w:eastAsia="Times New Roman" w:hAnsi="Times New Roman" w:cs="Times New Roman"/>
          <w:sz w:val="21"/>
          <w:szCs w:val="21"/>
        </w:rPr>
        <w:t xml:space="preserve">, links (including the </w:t>
      </w:r>
      <w:proofErr w:type="spellStart"/>
      <w:r w:rsidRPr="000344A4">
        <w:rPr>
          <w:rFonts w:ascii="Times New Roman" w:eastAsia="Times New Roman" w:hAnsi="Times New Roman" w:cs="Times New Roman"/>
          <w:sz w:val="21"/>
          <w:szCs w:val="21"/>
        </w:rPr>
        <w:t>navbar</w:t>
      </w:r>
      <w:proofErr w:type="spellEnd"/>
      <w:r w:rsidRPr="000344A4">
        <w:rPr>
          <w:rFonts w:ascii="Times New Roman" w:eastAsia="Times New Roman" w:hAnsi="Times New Roman" w:cs="Times New Roman"/>
          <w:sz w:val="21"/>
          <w:szCs w:val="21"/>
        </w:rPr>
        <w:t xml:space="preserve">, social media and sitemap) as well as buttons were removed to save </w:t>
      </w:r>
      <w:r w:rsidR="004E1F5E">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0344A4">
      <w:pPr>
        <w:ind w:firstLine="720"/>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Due to vastly different layouts between pages (such as Contact Us versus About Us), each of the pages has an external style sheet containing page-specific styles. This allows us to float </w:t>
      </w:r>
      <w:proofErr w:type="spellStart"/>
      <w:r w:rsidRPr="000344A4">
        <w:rPr>
          <w:rFonts w:ascii="Times New Roman" w:eastAsia="Times New Roman" w:hAnsi="Times New Roman" w:cs="Times New Roman"/>
          <w:sz w:val="21"/>
          <w:szCs w:val="21"/>
        </w:rPr>
        <w:t>divs</w:t>
      </w:r>
      <w:proofErr w:type="spellEnd"/>
      <w:r w:rsidRPr="000344A4">
        <w:rPr>
          <w:rFonts w:ascii="Times New Roman" w:eastAsia="Times New Roman" w:hAnsi="Times New Roman" w:cs="Times New Roman"/>
          <w:sz w:val="21"/>
          <w:szCs w:val="21"/>
        </w:rPr>
        <w:t xml:space="preserve"> in different places as necessary.</w:t>
      </w:r>
    </w:p>
    <w:p w:rsidR="000344A4" w:rsidRPr="000344A4" w:rsidRDefault="000344A4" w:rsidP="000344A4">
      <w:pPr>
        <w:jc w:val="both"/>
        <w:rPr>
          <w:rFonts w:ascii="Times New Roman" w:eastAsia="Times New Roman" w:hAnsi="Times New Roman" w:cs="Times New Roman"/>
          <w:sz w:val="21"/>
          <w:szCs w:val="21"/>
        </w:rPr>
      </w:pPr>
    </w:p>
    <w:p w:rsidR="000344A4" w:rsidRPr="000344A4" w:rsidRDefault="000344A4" w:rsidP="006718E1">
      <w:pPr>
        <w:ind w:firstLine="720"/>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sidR="006718E1">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w:t>
      </w:r>
      <w:proofErr w:type="spellStart"/>
      <w:r w:rsidRPr="000344A4">
        <w:rPr>
          <w:rFonts w:ascii="Times New Roman" w:eastAsia="Times New Roman" w:hAnsi="Times New Roman" w:cs="Times New Roman"/>
          <w:sz w:val="21"/>
          <w:szCs w:val="21"/>
        </w:rPr>
        <w:t>css</w:t>
      </w:r>
      <w:proofErr w:type="spellEnd"/>
      <w:r w:rsidRPr="000344A4">
        <w:rPr>
          <w:rFonts w:ascii="Times New Roman" w:eastAsia="Times New Roman" w:hAnsi="Times New Roman" w:cs="Times New Roman"/>
          <w:sz w:val="21"/>
          <w:szCs w:val="21"/>
        </w:rPr>
        <w:t xml:space="preserve"> documents </w:t>
      </w:r>
      <w:r w:rsidR="006718E1">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sidR="006718E1">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0344A4" w:rsidRDefault="000344A4">
      <w:pPr>
        <w:jc w:val="both"/>
        <w:rPr>
          <w:rFonts w:ascii="Times New Roman" w:eastAsia="Times New Roman" w:hAnsi="Times New Roman" w:cs="Times New Roman"/>
          <w:b/>
          <w:sz w:val="28"/>
          <w:szCs w:val="28"/>
        </w:rPr>
      </w:pPr>
    </w:p>
    <w:p w:rsidR="009448A0" w:rsidRDefault="009448A0" w:rsidP="00272A34">
      <w:pPr>
        <w:jc w:val="center"/>
        <w:rPr>
          <w:rFonts w:ascii="Times New Roman" w:eastAsia="Times New Roman" w:hAnsi="Times New Roman" w:cs="Times New Roman"/>
          <w:b/>
          <w:sz w:val="40"/>
          <w:szCs w:val="40"/>
        </w:rPr>
      </w:pPr>
    </w:p>
    <w:p w:rsidR="009448A0" w:rsidRDefault="009448A0" w:rsidP="00272A34">
      <w:pPr>
        <w:jc w:val="center"/>
        <w:rPr>
          <w:rFonts w:ascii="Times New Roman" w:eastAsia="Times New Roman" w:hAnsi="Times New Roman" w:cs="Times New Roman"/>
          <w:b/>
          <w:sz w:val="40"/>
          <w:szCs w:val="40"/>
        </w:rPr>
      </w:pPr>
    </w:p>
    <w:p w:rsidR="006C633E" w:rsidRPr="002C4873" w:rsidRDefault="006C633E" w:rsidP="006C633E">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6C633E" w:rsidRDefault="006C633E" w:rsidP="006C633E">
      <w:pPr>
        <w:rPr>
          <w:rFonts w:ascii="Times New Roman" w:eastAsia="Times New Roman" w:hAnsi="Times New Roman" w:cs="Times New Roman"/>
          <w:b/>
          <w:sz w:val="40"/>
          <w:szCs w:val="40"/>
        </w:rPr>
      </w:pPr>
    </w:p>
    <w:p w:rsidR="006C633E" w:rsidRDefault="006C633E" w:rsidP="006C633E">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6C633E" w:rsidRPr="006C633E" w:rsidRDefault="006C633E" w:rsidP="006C633E">
      <w:pPr>
        <w:rPr>
          <w:rFonts w:ascii="Times New Roman" w:eastAsia="Times New Roman" w:hAnsi="Times New Roman" w:cs="Times New Roman"/>
          <w:sz w:val="21"/>
          <w:szCs w:val="21"/>
        </w:rPr>
      </w:pPr>
    </w:p>
    <w:p w:rsidR="006C633E" w:rsidRPr="006C633E" w:rsidRDefault="006C633E" w:rsidP="006C633E">
      <w:pPr>
        <w:ind w:firstLine="720"/>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sidR="0090091E">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sidR="00862D10">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 page width on a wide screen. We have chosen to set the maximum width to 85% for the main body to retain a little bit of fluidity. We also feel that having vertical stripes on either side focuses the viewers’ attention towards the content section.</w:t>
      </w:r>
    </w:p>
    <w:p w:rsidR="006C633E" w:rsidRPr="006C633E" w:rsidRDefault="006C633E" w:rsidP="006C633E">
      <w:pPr>
        <w:jc w:val="both"/>
        <w:rPr>
          <w:rFonts w:ascii="Times New Roman" w:eastAsia="Times New Roman" w:hAnsi="Times New Roman" w:cs="Times New Roman"/>
          <w:sz w:val="21"/>
          <w:szCs w:val="21"/>
        </w:rPr>
      </w:pPr>
    </w:p>
    <w:p w:rsidR="006C633E" w:rsidRPr="006C633E" w:rsidRDefault="006C633E" w:rsidP="006C633E">
      <w:pPr>
        <w:ind w:firstLine="720"/>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w:t>
      </w:r>
      <w:r w:rsidRPr="006C633E">
        <w:rPr>
          <w:rFonts w:ascii="Times New Roman" w:eastAsia="Times New Roman" w:hAnsi="Times New Roman" w:cs="Times New Roman"/>
          <w:sz w:val="21"/>
          <w:szCs w:val="21"/>
        </w:rPr>
        <w:lastRenderedPageBreak/>
        <w:t>monochromatic colour scheme over the analogous scheme that we originally proposed. The text section was also changed to white to add better contrast. See the A/B testing section for more details.</w:t>
      </w:r>
    </w:p>
    <w:p w:rsidR="006C633E" w:rsidRPr="006C633E" w:rsidRDefault="006C633E" w:rsidP="006C633E">
      <w:pPr>
        <w:jc w:val="both"/>
        <w:rPr>
          <w:rFonts w:ascii="Times New Roman" w:eastAsia="Times New Roman" w:hAnsi="Times New Roman" w:cs="Times New Roman"/>
          <w:sz w:val="21"/>
          <w:szCs w:val="21"/>
        </w:rPr>
      </w:pPr>
    </w:p>
    <w:p w:rsidR="006C633E" w:rsidRDefault="006C633E" w:rsidP="00390D4D">
      <w:pPr>
        <w:ind w:firstLine="720"/>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390D4D" w:rsidRPr="00390D4D" w:rsidRDefault="00390D4D" w:rsidP="00390D4D">
      <w:pPr>
        <w:ind w:firstLine="720"/>
        <w:jc w:val="both"/>
        <w:rPr>
          <w:rFonts w:ascii="Times New Roman" w:eastAsia="Times New Roman" w:hAnsi="Times New Roman" w:cs="Times New Roman"/>
          <w:b/>
          <w:sz w:val="21"/>
          <w:szCs w:val="21"/>
        </w:rPr>
      </w:pPr>
    </w:p>
    <w:p w:rsidR="009D0FCB" w:rsidRDefault="009D0FCB" w:rsidP="009D0FCB">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9D0FCB" w:rsidRPr="009D0FCB" w:rsidRDefault="009D0FCB" w:rsidP="009D0FCB">
      <w:pPr>
        <w:rPr>
          <w:rFonts w:ascii="Times New Roman" w:eastAsia="Times New Roman" w:hAnsi="Times New Roman" w:cs="Times New Roman"/>
          <w:sz w:val="21"/>
          <w:szCs w:val="21"/>
        </w:rPr>
      </w:pPr>
    </w:p>
    <w:p w:rsidR="009D0FCB" w:rsidRPr="009D6A3B" w:rsidRDefault="009D0FCB" w:rsidP="009D6A3B">
      <w:pPr>
        <w:ind w:firstLine="720"/>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 xml:space="preserve">We spent a long time making the page layouts responsive to different browser widths. We encountered many persistent problems with </w:t>
      </w:r>
      <w:proofErr w:type="spellStart"/>
      <w:r w:rsidRPr="009D0FCB">
        <w:rPr>
          <w:rFonts w:ascii="Times New Roman" w:eastAsia="Times New Roman" w:hAnsi="Times New Roman" w:cs="Times New Roman"/>
          <w:sz w:val="21"/>
          <w:szCs w:val="21"/>
        </w:rPr>
        <w:t>divs</w:t>
      </w:r>
      <w:proofErr w:type="spellEnd"/>
      <w:r w:rsidRPr="009D0FCB">
        <w:rPr>
          <w:rFonts w:ascii="Times New Roman" w:eastAsia="Times New Roman" w:hAnsi="Times New Roman" w:cs="Times New Roman"/>
          <w:sz w:val="21"/>
          <w:szCs w:val="21"/>
        </w:rPr>
        <w:t xml:space="preserve"> jumping out of container elements; but once we fixed the issue, we felt incredibly empowered.</w:t>
      </w:r>
      <w:bookmarkStart w:id="0" w:name="_GoBack"/>
      <w:bookmarkEnd w:id="0"/>
    </w:p>
    <w:p w:rsidR="009D0FCB" w:rsidRDefault="009D0FCB" w:rsidP="00272A34">
      <w:pPr>
        <w:jc w:val="center"/>
        <w:rPr>
          <w:rFonts w:ascii="Times New Roman" w:eastAsia="Times New Roman" w:hAnsi="Times New Roman" w:cs="Times New Roman"/>
          <w:b/>
          <w:sz w:val="40"/>
          <w:szCs w:val="40"/>
        </w:rPr>
      </w:pPr>
    </w:p>
    <w:p w:rsidR="009D0FCB" w:rsidRPr="002C4873" w:rsidRDefault="009D0FCB" w:rsidP="009D0FCB">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9D0FCB" w:rsidRDefault="009D0FCB" w:rsidP="009D0FCB">
      <w:pPr>
        <w:rPr>
          <w:rFonts w:ascii="Times New Roman" w:eastAsia="Times New Roman" w:hAnsi="Times New Roman" w:cs="Times New Roman"/>
          <w:b/>
          <w:sz w:val="40"/>
          <w:szCs w:val="40"/>
        </w:rPr>
      </w:pPr>
    </w:p>
    <w:p w:rsidR="009D0FCB" w:rsidRPr="009D0FCB" w:rsidRDefault="009D0FCB" w:rsidP="009D0FCB">
      <w:pPr>
        <w:ind w:firstLine="720"/>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9D0FCB" w:rsidRPr="009D0FCB" w:rsidRDefault="009D0FCB" w:rsidP="009D0FCB">
      <w:pPr>
        <w:rPr>
          <w:rFonts w:ascii="Times New Roman" w:eastAsia="Times New Roman" w:hAnsi="Times New Roman" w:cs="Times New Roman"/>
          <w:sz w:val="21"/>
          <w:szCs w:val="21"/>
        </w:rPr>
      </w:pPr>
    </w:p>
    <w:p w:rsidR="009D0FCB" w:rsidRPr="009D0FCB" w:rsidRDefault="009D0FCB" w:rsidP="009D0FCB">
      <w:pPr>
        <w:ind w:firstLine="720"/>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6C633E" w:rsidRDefault="006C633E"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r>
        <w:rPr>
          <w:noProof/>
        </w:rPr>
        <mc:AlternateContent>
          <mc:Choice Requires="wpg">
            <w:drawing>
              <wp:inline distT="0" distB="0" distL="0" distR="0" wp14:anchorId="69F2FD18" wp14:editId="29E45EEE">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69F2FD18"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390D4D" w:rsidRPr="000F45C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Choice A of our A/B Test. This utilizes our original colour scheme proposed in Milestone 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alt="Screen Clipping" style="position:absolute;width:59436;height:2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D67BAAAA2wAAAA8AAABkcnMvZG93bnJldi54bWxET01rAjEQvQv9D2EK3jSrYJWtUawgCFZQ&#10;20tvw2aaDd1Mtpu4rv/eCIK3ebzPmS87V4mWmmA9KxgNMxDEhdeWjYLvr81gBiJEZI2VZ1JwpQDL&#10;xUtvjrn2Fz5Se4pGpBAOOSooY6xzKUNRksMw9DVx4n594zAm2BipG7ykcFfJcZa9SYeWU0OJNa1L&#10;Kv5OZ6dgY6b+83hYfVjeTWy2N5P2//qjVP+1W72DiNTFp/jh3uo0fwT3X9IBcn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FD67BAAAA2wAAAA8AAAAAAAAAAAAAAAAAnwIA&#10;AGRycy9kb3ducmV2LnhtbFBLBQYAAAAABAAEAPcAAACNAwAAAAA=&#10;">
                  <v:imagedata r:id="rId16" o:title="Screen Clipping"/>
                  <v:path arrowok="t"/>
                </v:shape>
                <w10:anchorlock/>
              </v:group>
            </w:pict>
          </mc:Fallback>
        </mc:AlternateContent>
      </w:r>
    </w:p>
    <w:p w:rsidR="00390D4D" w:rsidRDefault="00390D4D" w:rsidP="00272A34">
      <w:pPr>
        <w:jc w:val="center"/>
        <w:rPr>
          <w:rFonts w:ascii="Times New Roman" w:eastAsia="Times New Roman" w:hAnsi="Times New Roman" w:cs="Times New Roman"/>
          <w:b/>
          <w:sz w:val="40"/>
          <w:szCs w:val="40"/>
        </w:rPr>
      </w:pPr>
      <w:r>
        <w:rPr>
          <w:noProof/>
        </w:rPr>
        <w:lastRenderedPageBreak/>
        <mc:AlternateContent>
          <mc:Choice Requires="wpg">
            <w:drawing>
              <wp:inline distT="0" distB="0" distL="0" distR="0">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Jvr6+AAAA2gAAAA8AAABkcnMvZG93bnJldi54bWxET02LwjAQvS/4H8II3tZURZFqFBFWFLxY&#10;PXgcmrGtNpNuE237781B8Ph438t1a0rxotoVlhWMhhEI4tTqgjMFl/Pf7xyE88gaS8ukoCMH61Xv&#10;Z4mxtg2f6JX4TIQQdjEqyL2vYildmpNBN7QVceButjboA6wzqWtsQrgp5TiKZtJgwaEhx4q2OaWP&#10;5GkUXJ//+sA+md133aOj5jiOJtOdUoN+u1mA8NT6r/jj3msFYWu4Em6AX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RJvr6+AAAA2gAAAA8AAAAAAAAAAAAAAAAAnwIAAGRy&#10;cy9kb3ducmV2LnhtbFBLBQYAAAAABAAEAPcAAACKAwAAAAA=&#10;">
                  <v:imagedata r:id="rId18" o:title="Screen Clipping"/>
                  <v:path arrowok="t"/>
                </v:shape>
                <v:shape id="Text Box 9" o:spid="_x0000_s1031" type="#_x0000_t202" style="position:absolute;top:24955;width:594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90D4D" w:rsidRPr="00183485" w:rsidRDefault="00390D4D" w:rsidP="00390D4D">
                        <w:pPr>
                          <w:pStyle w:val="Caption"/>
                          <w:rPr>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Choice B of our A/B Test. A monochromatic design that includes black text on a white background for the content section.</w:t>
                        </w:r>
                      </w:p>
                    </w:txbxContent>
                  </v:textbox>
                </v:shape>
                <w10:anchorlock/>
              </v:group>
            </w:pict>
          </mc:Fallback>
        </mc:AlternateContent>
      </w: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390D4D" w:rsidRDefault="00390D4D" w:rsidP="00272A34">
      <w:pPr>
        <w:jc w:val="center"/>
        <w:rPr>
          <w:rFonts w:ascii="Times New Roman" w:eastAsia="Times New Roman" w:hAnsi="Times New Roman" w:cs="Times New Roman"/>
          <w:b/>
          <w:sz w:val="40"/>
          <w:szCs w:val="40"/>
        </w:rPr>
      </w:pPr>
    </w:p>
    <w:p w:rsidR="00C2484B" w:rsidRDefault="00272A34" w:rsidP="00272A34">
      <w:pPr>
        <w:jc w:val="center"/>
      </w:pPr>
      <w:r>
        <w:rPr>
          <w:rFonts w:ascii="Times New Roman" w:eastAsia="Times New Roman" w:hAnsi="Times New Roman" w:cs="Times New Roman"/>
          <w:b/>
          <w:sz w:val="40"/>
          <w:szCs w:val="40"/>
        </w:rPr>
        <w:lastRenderedPageBreak/>
        <w:t>Appendix</w:t>
      </w:r>
    </w:p>
    <w:p w:rsidR="00272A34" w:rsidRPr="00272A34" w:rsidRDefault="00272A34" w:rsidP="00272A34">
      <w:pPr>
        <w:jc w:val="center"/>
      </w:pPr>
    </w:p>
    <w:p w:rsidR="00BE7170" w:rsidRPr="004A0329" w:rsidRDefault="00BE7170" w:rsidP="00BE7170">
      <w:pPr>
        <w:pStyle w:val="Heading6"/>
        <w:rPr>
          <w:rFonts w:ascii="Times New Roman" w:eastAsia="Times New Roman" w:hAnsi="Times New Roman" w:cs="Times New Roman"/>
          <w:b/>
          <w:i w:val="0"/>
          <w:color w:val="auto"/>
          <w:sz w:val="32"/>
          <w:szCs w:val="32"/>
        </w:rPr>
      </w:pPr>
      <w:r w:rsidRPr="004A0329">
        <w:rPr>
          <w:rFonts w:ascii="Times New Roman" w:eastAsia="Times New Roman" w:hAnsi="Times New Roman" w:cs="Times New Roman"/>
          <w:b/>
          <w:i w:val="0"/>
          <w:color w:val="auto"/>
          <w:sz w:val="32"/>
          <w:szCs w:val="32"/>
        </w:rPr>
        <w:t>I. Website Design</w:t>
      </w:r>
    </w:p>
    <w:p w:rsidR="00BE7170" w:rsidRPr="00030E33" w:rsidRDefault="00BE7170" w:rsidP="00BE7170">
      <w:pPr>
        <w:rPr>
          <w:sz w:val="21"/>
          <w:szCs w:val="21"/>
        </w:rPr>
      </w:pPr>
    </w:p>
    <w:p w:rsidR="00BD1035" w:rsidRPr="004A0329" w:rsidRDefault="0029345E"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sidR="007432CE">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D1035" w:rsidRPr="00030E33" w:rsidRDefault="00BD1035">
      <w:pPr>
        <w:jc w:val="both"/>
        <w:rPr>
          <w:sz w:val="21"/>
          <w:szCs w:val="21"/>
        </w:rPr>
      </w:pPr>
    </w:p>
    <w:p w:rsidR="00BD1035" w:rsidRPr="00030E33"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E7170" w:rsidRPr="00030E33" w:rsidRDefault="00BE7170" w:rsidP="00605975">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605975" w:rsidRPr="00030E33" w:rsidRDefault="00605975" w:rsidP="00605975">
      <w:pPr>
        <w:jc w:val="both"/>
        <w:rPr>
          <w:sz w:val="21"/>
          <w:szCs w:val="21"/>
        </w:rPr>
      </w:pPr>
    </w:p>
    <w:p w:rsidR="00605975" w:rsidRPr="00030E33" w:rsidRDefault="00605975" w:rsidP="00605975">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sidR="007432CE">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9B02C6" w:rsidRPr="00030E33" w:rsidRDefault="009B02C6" w:rsidP="009B02C6">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9B02C6" w:rsidRPr="00030E33" w:rsidRDefault="009B02C6" w:rsidP="009B02C6">
      <w:pPr>
        <w:jc w:val="both"/>
        <w:rPr>
          <w:sz w:val="21"/>
          <w:szCs w:val="21"/>
        </w:rPr>
      </w:pPr>
    </w:p>
    <w:p w:rsidR="00605975" w:rsidRPr="00030E33" w:rsidRDefault="009B02C6">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sidR="007432CE">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9B02C6" w:rsidRPr="00030E33" w:rsidRDefault="009B02C6" w:rsidP="009B02C6">
      <w:pPr>
        <w:jc w:val="both"/>
        <w:rPr>
          <w:rFonts w:ascii="Times New Roman" w:eastAsia="Times New Roman" w:hAnsi="Times New Roman" w:cs="Times New Roman"/>
          <w:b/>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9B02C6" w:rsidRPr="00030E33" w:rsidRDefault="009B02C6" w:rsidP="009B02C6">
      <w:pPr>
        <w:jc w:val="both"/>
        <w:rPr>
          <w:sz w:val="21"/>
          <w:szCs w:val="21"/>
        </w:rPr>
      </w:pPr>
    </w:p>
    <w:p w:rsidR="009B02C6" w:rsidRPr="00030E33" w:rsidDel="007432CE" w:rsidRDefault="009B02C6">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sidR="007432CE">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sidR="007432CE">
          <w:rPr>
            <w:rFonts w:ascii="Times New Roman" w:eastAsia="Times New Roman" w:hAnsi="Times New Roman" w:cs="Times New Roman"/>
            <w:sz w:val="21"/>
            <w:szCs w:val="21"/>
          </w:rPr>
          <w:t>in approximately two to three clicks</w:t>
        </w:r>
      </w:ins>
      <w:ins w:id="10" w:author="Ryan Liang" w:date="2017-01-30T12:58:00Z">
        <w:r w:rsidR="007432CE">
          <w:rPr>
            <w:rFonts w:ascii="Times New Roman" w:eastAsia="Times New Roman" w:hAnsi="Times New Roman" w:cs="Times New Roman"/>
            <w:sz w:val="21"/>
            <w:szCs w:val="21"/>
          </w:rPr>
          <w:t>.</w:t>
        </w:r>
        <w:r w:rsidR="007432CE"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E7170" w:rsidRDefault="00BE7170">
      <w:pPr>
        <w:jc w:val="both"/>
        <w:rPr>
          <w:sz w:val="21"/>
          <w:szCs w:val="21"/>
        </w:rPr>
      </w:pPr>
    </w:p>
    <w:p w:rsidR="00F9231A" w:rsidRPr="00030E33" w:rsidRDefault="00F9231A">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E7170" w:rsidRPr="00030E33" w:rsidRDefault="00BE7170">
      <w:pPr>
        <w:jc w:val="both"/>
        <w:rPr>
          <w:rFonts w:ascii="Times New Roman" w:eastAsia="Times New Roman" w:hAnsi="Times New Roman" w:cs="Times New Roman"/>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Ugly Cake Shop - </w:t>
      </w:r>
      <w:hyperlink r:id="rId1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Overall, we preferred the website of St. </w:t>
      </w:r>
      <w:proofErr w:type="spellStart"/>
      <w:r w:rsidRPr="00030E33">
        <w:rPr>
          <w:rFonts w:ascii="Times New Roman" w:eastAsia="Times New Roman" w:hAnsi="Times New Roman" w:cs="Times New Roman"/>
          <w:sz w:val="21"/>
          <w:szCs w:val="21"/>
        </w:rPr>
        <w:t>Germain</w:t>
      </w:r>
      <w:proofErr w:type="spellEnd"/>
      <w:r w:rsidRPr="00030E33">
        <w:rPr>
          <w:rFonts w:ascii="Times New Roman" w:eastAsia="Times New Roman" w:hAnsi="Times New Roman" w:cs="Times New Roman"/>
          <w:sz w:val="21"/>
          <w:szCs w:val="21"/>
        </w:rPr>
        <w:t xml:space="preserve">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Saint </w:t>
      </w:r>
      <w:proofErr w:type="spellStart"/>
      <w:r w:rsidRPr="00030E33">
        <w:rPr>
          <w:rFonts w:ascii="Times New Roman" w:eastAsia="Times New Roman" w:hAnsi="Times New Roman" w:cs="Times New Roman"/>
          <w:sz w:val="21"/>
          <w:szCs w:val="21"/>
        </w:rPr>
        <w:t>Germain</w:t>
      </w:r>
      <w:proofErr w:type="spellEnd"/>
      <w:r w:rsidRPr="00030E33">
        <w:rPr>
          <w:rFonts w:ascii="Times New Roman" w:eastAsia="Times New Roman" w:hAnsi="Times New Roman" w:cs="Times New Roman"/>
          <w:sz w:val="21"/>
          <w:szCs w:val="21"/>
        </w:rPr>
        <w:t xml:space="preserve"> Bakery - </w:t>
      </w:r>
      <w:hyperlink r:id="rId20">
        <w:r w:rsidRPr="00030E33">
          <w:rPr>
            <w:rFonts w:ascii="Times New Roman" w:eastAsia="Times New Roman" w:hAnsi="Times New Roman" w:cs="Times New Roman"/>
            <w:sz w:val="21"/>
            <w:szCs w:val="21"/>
          </w:rPr>
          <w:t>http://www.saintgermainbakery.com/</w:t>
        </w:r>
      </w:hyperlink>
    </w:p>
    <w:p w:rsidR="00BD1035" w:rsidRPr="00030E33" w:rsidRDefault="00BD1035">
      <w:pPr>
        <w:jc w:val="both"/>
        <w:rPr>
          <w:sz w:val="21"/>
          <w:szCs w:val="21"/>
        </w:rPr>
      </w:pPr>
    </w:p>
    <w:p w:rsidR="00BE7170" w:rsidRPr="004A0329" w:rsidRDefault="00BE7170" w:rsidP="00BE7170">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E7170" w:rsidRPr="00030E33" w:rsidRDefault="00BE7170">
      <w:pPr>
        <w:jc w:val="both"/>
        <w:rPr>
          <w:rFonts w:ascii="Times New Roman" w:eastAsia="Times New Roman" w:hAnsi="Times New Roman" w:cs="Times New Roman"/>
          <w:b/>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D1035" w:rsidRDefault="00BD1035">
      <w:pPr>
        <w:jc w:val="both"/>
        <w:rPr>
          <w:ins w:id="13" w:author="Ryan Liang" w:date="2017-01-30T12:45:00Z"/>
          <w:sz w:val="21"/>
          <w:szCs w:val="21"/>
        </w:rPr>
      </w:pPr>
    </w:p>
    <w:p w:rsidR="00004CFB" w:rsidRPr="00334D1F" w:rsidRDefault="00004CFB">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sidR="009D7CA4">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sidR="009D7CA4">
          <w:rPr>
            <w:rFonts w:ascii="Times New Roman" w:hAnsi="Times New Roman" w:cs="Times New Roman"/>
            <w:sz w:val="21"/>
            <w:szCs w:val="21"/>
          </w:rPr>
          <w:t xml:space="preserve"> C</w:t>
        </w:r>
      </w:ins>
      <w:ins w:id="25" w:author="Eric Sy" w:date="2017-02-02T23:52:00Z">
        <w:r w:rsidR="009D7CA4">
          <w:rPr>
            <w:rFonts w:ascii="Times New Roman" w:hAnsi="Times New Roman" w:cs="Times New Roman"/>
            <w:sz w:val="21"/>
            <w:szCs w:val="21"/>
          </w:rPr>
          <w:t xml:space="preserve">omments </w:t>
        </w:r>
      </w:ins>
      <w:ins w:id="26" w:author="Eric Sy" w:date="2017-02-02T23:59:00Z">
        <w:r w:rsidR="00DD0D7D">
          <w:rPr>
            <w:rFonts w:ascii="Times New Roman" w:hAnsi="Times New Roman" w:cs="Times New Roman"/>
            <w:sz w:val="21"/>
            <w:szCs w:val="21"/>
          </w:rPr>
          <w:t xml:space="preserve">or critiques </w:t>
        </w:r>
      </w:ins>
      <w:ins w:id="27" w:author="Eric Sy" w:date="2017-02-02T23:58:00Z">
        <w:r w:rsidR="009D7CA4">
          <w:rPr>
            <w:rFonts w:ascii="Times New Roman" w:hAnsi="Times New Roman" w:cs="Times New Roman"/>
            <w:sz w:val="21"/>
            <w:szCs w:val="21"/>
          </w:rPr>
          <w:t>can be written in the</w:t>
        </w:r>
      </w:ins>
      <w:ins w:id="28" w:author="Eric Sy" w:date="2017-02-02T23:52:00Z">
        <w:r w:rsidR="009D7CA4">
          <w:rPr>
            <w:rFonts w:ascii="Times New Roman" w:hAnsi="Times New Roman" w:cs="Times New Roman"/>
            <w:sz w:val="21"/>
            <w:szCs w:val="21"/>
          </w:rPr>
          <w:t xml:space="preserve"> feedback </w:t>
        </w:r>
      </w:ins>
      <w:ins w:id="29" w:author="Eric Sy" w:date="2017-02-02T23:58:00Z">
        <w:r w:rsidR="009D7CA4">
          <w:rPr>
            <w:rFonts w:ascii="Times New Roman" w:hAnsi="Times New Roman" w:cs="Times New Roman"/>
            <w:sz w:val="21"/>
            <w:szCs w:val="21"/>
          </w:rPr>
          <w:t>portion of</w:t>
        </w:r>
      </w:ins>
      <w:ins w:id="30" w:author="Eric Sy" w:date="2017-02-02T23:52:00Z">
        <w:r w:rsidR="009D7CA4">
          <w:rPr>
            <w:rFonts w:ascii="Times New Roman" w:hAnsi="Times New Roman" w:cs="Times New Roman"/>
            <w:sz w:val="21"/>
            <w:szCs w:val="21"/>
          </w:rPr>
          <w:t xml:space="preserve"> the</w:t>
        </w:r>
      </w:ins>
      <w:ins w:id="31" w:author="Eric Sy" w:date="2017-02-02T23:48:00Z">
        <w:r w:rsidR="00334D1F">
          <w:rPr>
            <w:rFonts w:ascii="Times New Roman" w:hAnsi="Times New Roman" w:cs="Times New Roman"/>
            <w:sz w:val="21"/>
            <w:szCs w:val="21"/>
          </w:rPr>
          <w:t xml:space="preserve"> Contact Us </w:t>
        </w:r>
      </w:ins>
      <w:ins w:id="32" w:author="Eric Sy" w:date="2017-02-02T23:58:00Z">
        <w:r w:rsidR="009D7CA4">
          <w:rPr>
            <w:rFonts w:ascii="Times New Roman" w:hAnsi="Times New Roman" w:cs="Times New Roman"/>
            <w:sz w:val="21"/>
            <w:szCs w:val="21"/>
          </w:rPr>
          <w:t>page</w:t>
        </w:r>
      </w:ins>
      <w:ins w:id="33" w:author="Eric Sy" w:date="2017-02-02T23:59:00Z">
        <w:r w:rsidR="00CA35D1">
          <w:rPr>
            <w:rFonts w:ascii="Times New Roman" w:hAnsi="Times New Roman" w:cs="Times New Roman"/>
            <w:sz w:val="21"/>
            <w:szCs w:val="21"/>
          </w:rPr>
          <w:t xml:space="preserve"> </w:t>
        </w:r>
      </w:ins>
      <w:ins w:id="34" w:author="Eric Sy" w:date="2017-02-03T00:00:00Z">
        <w:r w:rsidR="00CA35D1">
          <w:rPr>
            <w:rFonts w:ascii="Times New Roman" w:hAnsi="Times New Roman" w:cs="Times New Roman"/>
            <w:sz w:val="21"/>
            <w:szCs w:val="21"/>
          </w:rPr>
          <w:t>which</w:t>
        </w:r>
      </w:ins>
      <w:ins w:id="35" w:author="Eric Sy" w:date="2017-02-02T23:59:00Z">
        <w:r w:rsidR="00CA35D1">
          <w:rPr>
            <w:rFonts w:ascii="Times New Roman" w:hAnsi="Times New Roman" w:cs="Times New Roman"/>
            <w:sz w:val="21"/>
            <w:szCs w:val="21"/>
          </w:rPr>
          <w:t xml:space="preserve"> will allow us</w:t>
        </w:r>
        <w:r w:rsidR="00DD0D7D">
          <w:rPr>
            <w:rFonts w:ascii="Times New Roman" w:hAnsi="Times New Roman" w:cs="Times New Roman"/>
            <w:sz w:val="21"/>
            <w:szCs w:val="21"/>
          </w:rPr>
          <w:t xml:space="preserve"> to interact with our customers</w:t>
        </w:r>
      </w:ins>
      <w:ins w:id="36" w:author="Eric Sy" w:date="2017-02-03T00:06:00Z">
        <w:r w:rsidR="00C279CA">
          <w:rPr>
            <w:rFonts w:ascii="Times New Roman" w:hAnsi="Times New Roman" w:cs="Times New Roman"/>
            <w:sz w:val="21"/>
            <w:szCs w:val="21"/>
          </w:rPr>
          <w:t xml:space="preserve"> and improve the business</w:t>
        </w:r>
      </w:ins>
      <w:ins w:id="37" w:author="Eric Sy" w:date="2017-02-02T23:50:00Z">
        <w:r w:rsidR="009D7CA4">
          <w:rPr>
            <w:rFonts w:ascii="Times New Roman" w:hAnsi="Times New Roman" w:cs="Times New Roman"/>
            <w:sz w:val="21"/>
            <w:szCs w:val="21"/>
          </w:rPr>
          <w:t>.</w:t>
        </w:r>
      </w:ins>
      <w:ins w:id="38" w:author="Eric Sy" w:date="2017-02-02T23:48:00Z">
        <w:r w:rsidR="00334D1F">
          <w:rPr>
            <w:rFonts w:ascii="Times New Roman" w:hAnsi="Times New Roman" w:cs="Times New Roman"/>
            <w:sz w:val="21"/>
            <w:szCs w:val="21"/>
          </w:rPr>
          <w:t xml:space="preserve"> </w:t>
        </w:r>
      </w:ins>
    </w:p>
    <w:p w:rsidR="00004CFB" w:rsidRPr="00030E33" w:rsidRDefault="00004CFB">
      <w:pPr>
        <w:jc w:val="both"/>
        <w:rPr>
          <w:sz w:val="21"/>
          <w:szCs w:val="21"/>
        </w:rPr>
      </w:pPr>
    </w:p>
    <w:p w:rsidR="00BD1035" w:rsidRPr="004A0329" w:rsidRDefault="00BE7170" w:rsidP="00BE7170">
      <w:pPr>
        <w:pStyle w:val="Heading7"/>
        <w:rPr>
          <w:sz w:val="24"/>
          <w:szCs w:val="24"/>
        </w:rPr>
      </w:pPr>
      <w:r w:rsidRPr="004A0329">
        <w:rPr>
          <w:rFonts w:ascii="Times New Roman" w:eastAsia="Times New Roman" w:hAnsi="Times New Roman" w:cs="Times New Roman"/>
          <w:b/>
          <w:i w:val="0"/>
          <w:color w:val="auto"/>
          <w:sz w:val="24"/>
          <w:szCs w:val="24"/>
        </w:rPr>
        <w:t>Project Plan</w:t>
      </w:r>
    </w:p>
    <w:p w:rsidR="00BD1035" w:rsidRPr="00030E33" w:rsidRDefault="00BD1035">
      <w:pPr>
        <w:jc w:val="both"/>
        <w:rPr>
          <w:sz w:val="21"/>
          <w:szCs w:val="21"/>
        </w:rPr>
      </w:pPr>
    </w:p>
    <w:p w:rsidR="00BD1035" w:rsidRPr="00030E33" w:rsidRDefault="0029345E">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D1035" w:rsidRPr="00030E33" w:rsidRDefault="00BD1035">
      <w:pPr>
        <w:jc w:val="both"/>
        <w:rPr>
          <w:sz w:val="21"/>
          <w:szCs w:val="21"/>
        </w:rPr>
      </w:pPr>
    </w:p>
    <w:p w:rsidR="00BD1035" w:rsidRDefault="0029345E">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divide and complete the work so that the project is not postponed. All components of our project will be available through shareable mediums such as Google Drive and GitHub</w:t>
      </w:r>
      <w:ins w:id="39" w:author="Ryan Liang" w:date="2017-01-30T12:53:00Z">
        <w:r w:rsidR="00004CFB">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9C0FC3" w:rsidRDefault="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pStyle w:val="Heading6"/>
        <w:rPr>
          <w:rFonts w:ascii="Times New Roman" w:eastAsia="Times New Roman" w:hAnsi="Times New Roman" w:cs="Times New Roman"/>
          <w:b/>
          <w:i w:val="0"/>
          <w:color w:val="auto"/>
          <w:sz w:val="32"/>
          <w:szCs w:val="32"/>
        </w:rPr>
      </w:pPr>
      <w:r>
        <w:rPr>
          <w:rFonts w:ascii="Times New Roman" w:eastAsia="Times New Roman" w:hAnsi="Times New Roman" w:cs="Times New Roman"/>
          <w:b/>
          <w:i w:val="0"/>
          <w:color w:val="auto"/>
          <w:sz w:val="32"/>
          <w:szCs w:val="32"/>
        </w:rPr>
        <w:t>II</w:t>
      </w:r>
      <w:r w:rsidRPr="004A0329">
        <w:rPr>
          <w:rFonts w:ascii="Times New Roman" w:eastAsia="Times New Roman" w:hAnsi="Times New Roman" w:cs="Times New Roman"/>
          <w:b/>
          <w:i w:val="0"/>
          <w:color w:val="auto"/>
          <w:sz w:val="32"/>
          <w:szCs w:val="32"/>
        </w:rPr>
        <w:t xml:space="preserve">. </w:t>
      </w:r>
      <w:r w:rsidRPr="002C4873">
        <w:rPr>
          <w:rFonts w:ascii="Times New Roman" w:eastAsia="Times New Roman" w:hAnsi="Times New Roman" w:cs="Times New Roman"/>
          <w:b/>
          <w:i w:val="0"/>
          <w:color w:val="auto"/>
          <w:sz w:val="32"/>
          <w:szCs w:val="32"/>
        </w:rPr>
        <w:t>Site Map and Page Design</w:t>
      </w:r>
    </w:p>
    <w:p w:rsidR="009C0FC3" w:rsidRPr="002C4873" w:rsidRDefault="009C0FC3" w:rsidP="009C0FC3"/>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r>
        <w:object w:dxaOrig="16417" w:dyaOrig="10916">
          <v:shape id="_x0000_i1025" type="#_x0000_t75" style="width:450.75pt;height:300pt" o:ole="">
            <v:imagedata r:id="rId21" o:title=""/>
          </v:shape>
          <o:OLEObject Type="Embed" ProgID="Visio.Drawing.15" ShapeID="_x0000_i1025" DrawAspect="Content" ObjectID="_1548798785" r:id="rId2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23"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lastRenderedPageBreak/>
        <w:t>Color Scheme</w:t>
      </w:r>
    </w:p>
    <w:p w:rsidR="009C0FC3" w:rsidRDefault="009C0FC3" w:rsidP="009C0FC3">
      <w:pPr>
        <w:jc w:val="both"/>
        <w:rPr>
          <w:rFonts w:ascii="Times New Roman" w:eastAsia="Times New Roman" w:hAnsi="Times New Roman" w:cs="Times New Roman"/>
          <w:sz w:val="21"/>
          <w:szCs w:val="21"/>
        </w:rPr>
      </w:pPr>
    </w:p>
    <w:p w:rsidR="0032228A" w:rsidRDefault="0032228A" w:rsidP="009C0FC3">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sidR="0041256A">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sidR="009D34FC">
          <w:rPr>
            <w:rFonts w:ascii="Times New Roman" w:eastAsia="Times New Roman" w:hAnsi="Times New Roman" w:cs="Times New Roman"/>
            <w:sz w:val="21"/>
            <w:szCs w:val="21"/>
          </w:rPr>
          <w:t xml:space="preserve"> while others </w:t>
        </w:r>
      </w:ins>
      <w:ins w:id="50" w:author="Eric Sy" w:date="2017-02-17T00:21:00Z">
        <w:r w:rsidR="009D34FC">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sidR="009D34FC">
          <w:rPr>
            <w:rFonts w:ascii="Times New Roman" w:eastAsia="Times New Roman" w:hAnsi="Times New Roman" w:cs="Times New Roman"/>
            <w:sz w:val="21"/>
            <w:szCs w:val="21"/>
          </w:rPr>
          <w:t xml:space="preserve"> </w:t>
        </w:r>
      </w:ins>
      <w:ins w:id="54" w:author="Eric Sy" w:date="2017-02-17T00:23:00Z">
        <w:r w:rsidR="009D34FC">
          <w:rPr>
            <w:rFonts w:ascii="Times New Roman" w:eastAsia="Times New Roman" w:hAnsi="Times New Roman" w:cs="Times New Roman"/>
            <w:sz w:val="21"/>
            <w:szCs w:val="21"/>
          </w:rPr>
          <w:t xml:space="preserve">In the end, we </w:t>
        </w:r>
      </w:ins>
      <w:ins w:id="55" w:author="Eric Sy" w:date="2017-02-17T00:24:00Z">
        <w:r w:rsidR="009D34FC">
          <w:rPr>
            <w:rFonts w:ascii="Times New Roman" w:eastAsia="Times New Roman" w:hAnsi="Times New Roman" w:cs="Times New Roman"/>
            <w:sz w:val="21"/>
            <w:szCs w:val="21"/>
          </w:rPr>
          <w:t>narrowed down our color choices to red</w:t>
        </w:r>
      </w:ins>
      <w:ins w:id="56" w:author="Eric Sy" w:date="2017-02-17T00:30:00Z">
        <w:r w:rsidR="00DE5948">
          <w:rPr>
            <w:rFonts w:ascii="Times New Roman" w:eastAsia="Times New Roman" w:hAnsi="Times New Roman" w:cs="Times New Roman"/>
            <w:sz w:val="21"/>
            <w:szCs w:val="21"/>
          </w:rPr>
          <w:t xml:space="preserve"> </w:t>
        </w:r>
      </w:ins>
      <w:ins w:id="57" w:author="Eric Sy" w:date="2017-02-17T00:32:00Z">
        <w:r w:rsidR="00DE5948">
          <w:rPr>
            <w:rFonts w:ascii="Times New Roman" w:eastAsia="Times New Roman" w:hAnsi="Times New Roman" w:cs="Times New Roman"/>
            <w:sz w:val="21"/>
            <w:szCs w:val="21"/>
          </w:rPr>
          <w:t xml:space="preserve">and </w:t>
        </w:r>
      </w:ins>
      <w:ins w:id="58" w:author="Eric Sy" w:date="2017-02-17T00:24:00Z">
        <w:r w:rsidR="009D34FC">
          <w:rPr>
            <w:rFonts w:ascii="Times New Roman" w:eastAsia="Times New Roman" w:hAnsi="Times New Roman" w:cs="Times New Roman"/>
            <w:sz w:val="21"/>
            <w:szCs w:val="21"/>
          </w:rPr>
          <w:t>blue</w:t>
        </w:r>
      </w:ins>
      <w:ins w:id="59" w:author="Eric Sy" w:date="2017-02-17T00:32:00Z">
        <w:r w:rsidR="00DE5948">
          <w:rPr>
            <w:rFonts w:ascii="Times New Roman" w:eastAsia="Times New Roman" w:hAnsi="Times New Roman" w:cs="Times New Roman"/>
            <w:sz w:val="21"/>
            <w:szCs w:val="21"/>
          </w:rPr>
          <w:t xml:space="preserve">. The former </w:t>
        </w:r>
        <w:r w:rsidR="00DE5948">
          <w:rPr>
            <w:rFonts w:ascii="Times New Roman" w:eastAsia="Times New Roman" w:hAnsi="Times New Roman" w:cs="Times New Roman"/>
            <w:sz w:val="21"/>
            <w:szCs w:val="21"/>
          </w:rPr>
          <w:t>represent</w:t>
        </w:r>
        <w:r w:rsidR="00DE5948">
          <w:rPr>
            <w:rFonts w:ascii="Times New Roman" w:eastAsia="Times New Roman" w:hAnsi="Times New Roman" w:cs="Times New Roman"/>
            <w:sz w:val="21"/>
            <w:szCs w:val="21"/>
          </w:rPr>
          <w:t>s</w:t>
        </w:r>
        <w:r w:rsidR="00DE5948">
          <w:rPr>
            <w:rFonts w:ascii="Times New Roman" w:eastAsia="Times New Roman" w:hAnsi="Times New Roman" w:cs="Times New Roman"/>
            <w:sz w:val="21"/>
            <w:szCs w:val="21"/>
          </w:rPr>
          <w:t xml:space="preserve"> passion and love </w:t>
        </w:r>
        <w:r w:rsidR="00DE5948">
          <w:rPr>
            <w:rFonts w:ascii="Times New Roman" w:eastAsia="Times New Roman" w:hAnsi="Times New Roman" w:cs="Times New Roman"/>
            <w:sz w:val="21"/>
            <w:szCs w:val="21"/>
          </w:rPr>
          <w:t>while the latter</w:t>
        </w:r>
      </w:ins>
      <w:ins w:id="60" w:author="Eric Sy" w:date="2017-02-17T00:31:00Z">
        <w:r w:rsidR="0041256A">
          <w:rPr>
            <w:rFonts w:ascii="Times New Roman" w:eastAsia="Times New Roman" w:hAnsi="Times New Roman" w:cs="Times New Roman"/>
            <w:sz w:val="21"/>
            <w:szCs w:val="21"/>
          </w:rPr>
          <w:t xml:space="preserve"> </w:t>
        </w:r>
      </w:ins>
      <w:ins w:id="61" w:author="Eric Sy" w:date="2017-02-17T00:32:00Z">
        <w:r w:rsidR="00DE5948">
          <w:rPr>
            <w:rFonts w:ascii="Times New Roman" w:eastAsia="Times New Roman" w:hAnsi="Times New Roman" w:cs="Times New Roman"/>
            <w:sz w:val="21"/>
            <w:szCs w:val="21"/>
          </w:rPr>
          <w:t xml:space="preserve">represents </w:t>
        </w:r>
      </w:ins>
      <w:ins w:id="62" w:author="Eric Sy" w:date="2017-02-17T00:31:00Z">
        <w:r w:rsidR="00DE5948">
          <w:rPr>
            <w:rFonts w:ascii="Times New Roman" w:eastAsia="Times New Roman" w:hAnsi="Times New Roman" w:cs="Times New Roman"/>
            <w:sz w:val="21"/>
            <w:szCs w:val="21"/>
          </w:rPr>
          <w:t>serenity</w:t>
        </w:r>
      </w:ins>
      <w:ins w:id="63" w:author="Eric Sy" w:date="2017-02-17T00:24:00Z">
        <w:r w:rsidR="009D34FC">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sidR="0041256A">
          <w:rPr>
            <w:rFonts w:ascii="Times New Roman" w:eastAsia="Times New Roman" w:hAnsi="Times New Roman" w:cs="Times New Roman"/>
            <w:sz w:val="21"/>
            <w:szCs w:val="21"/>
          </w:rPr>
          <w:t>many</w:t>
        </w:r>
      </w:ins>
      <w:ins w:id="65" w:author="Eric Sy" w:date="2017-02-17T00:24:00Z">
        <w:r w:rsidR="009D34FC">
          <w:rPr>
            <w:rFonts w:ascii="Times New Roman" w:eastAsia="Times New Roman" w:hAnsi="Times New Roman" w:cs="Times New Roman"/>
            <w:sz w:val="21"/>
            <w:szCs w:val="21"/>
          </w:rPr>
          <w:t xml:space="preserve"> </w:t>
        </w:r>
      </w:ins>
      <w:ins w:id="66" w:author="Eric Sy" w:date="2017-02-17T00:25:00Z">
        <w:r w:rsidR="009D34FC">
          <w:rPr>
            <w:rFonts w:ascii="Times New Roman" w:eastAsia="Times New Roman" w:hAnsi="Times New Roman" w:cs="Times New Roman"/>
            <w:sz w:val="21"/>
            <w:szCs w:val="21"/>
          </w:rPr>
          <w:t xml:space="preserve">photographs </w:t>
        </w:r>
      </w:ins>
      <w:ins w:id="67" w:author="Eric Sy" w:date="2017-02-17T00:27:00Z">
        <w:r w:rsidR="0041256A">
          <w:rPr>
            <w:rFonts w:ascii="Times New Roman" w:eastAsia="Times New Roman" w:hAnsi="Times New Roman" w:cs="Times New Roman"/>
            <w:sz w:val="21"/>
            <w:szCs w:val="21"/>
          </w:rPr>
          <w:t>had darker shades (chocolates)</w:t>
        </w:r>
      </w:ins>
      <w:ins w:id="68" w:author="Eric Sy" w:date="2017-02-17T00:28:00Z">
        <w:r w:rsidR="0041256A">
          <w:rPr>
            <w:rFonts w:ascii="Times New Roman" w:eastAsia="Times New Roman" w:hAnsi="Times New Roman" w:cs="Times New Roman"/>
            <w:sz w:val="21"/>
            <w:szCs w:val="21"/>
          </w:rPr>
          <w:t xml:space="preserve">. We also noticed red more often (raspberries, strawberries, </w:t>
        </w:r>
      </w:ins>
      <w:ins w:id="69" w:author="Eric Sy" w:date="2017-02-17T00:29:00Z">
        <w:r w:rsidR="0041256A">
          <w:rPr>
            <w:rFonts w:ascii="Times New Roman" w:eastAsia="Times New Roman" w:hAnsi="Times New Roman" w:cs="Times New Roman"/>
            <w:sz w:val="21"/>
            <w:szCs w:val="21"/>
          </w:rPr>
          <w:t xml:space="preserve">cherries </w:t>
        </w:r>
      </w:ins>
      <w:ins w:id="70" w:author="Eric Sy" w:date="2017-02-17T00:28:00Z">
        <w:r w:rsidR="0041256A">
          <w:rPr>
            <w:rFonts w:ascii="Times New Roman" w:eastAsia="Times New Roman" w:hAnsi="Times New Roman" w:cs="Times New Roman"/>
            <w:sz w:val="21"/>
            <w:szCs w:val="21"/>
          </w:rPr>
          <w:t>etc.)</w:t>
        </w:r>
      </w:ins>
      <w:ins w:id="71" w:author="Eric Sy" w:date="2017-02-17T00:29:00Z">
        <w:r w:rsidR="0041256A">
          <w:rPr>
            <w:rFonts w:ascii="Times New Roman" w:eastAsia="Times New Roman" w:hAnsi="Times New Roman" w:cs="Times New Roman"/>
            <w:sz w:val="21"/>
            <w:szCs w:val="21"/>
          </w:rPr>
          <w:t xml:space="preserve"> </w:t>
        </w:r>
        <w:r w:rsidR="00DE5948">
          <w:rPr>
            <w:rFonts w:ascii="Times New Roman" w:eastAsia="Times New Roman" w:hAnsi="Times New Roman" w:cs="Times New Roman"/>
            <w:sz w:val="21"/>
            <w:szCs w:val="21"/>
          </w:rPr>
          <w:t xml:space="preserve">compared to blue (blueberries). These were the leading factors that helped </w:t>
        </w:r>
      </w:ins>
      <w:ins w:id="72" w:author="Eric Sy" w:date="2017-02-17T00:34:00Z">
        <w:r w:rsidR="00DE5948">
          <w:rPr>
            <w:rFonts w:ascii="Times New Roman" w:eastAsia="Times New Roman" w:hAnsi="Times New Roman" w:cs="Times New Roman"/>
            <w:sz w:val="21"/>
            <w:szCs w:val="21"/>
          </w:rPr>
          <w:t>us decide our current color scheme.</w:t>
        </w:r>
      </w:ins>
    </w:p>
    <w:p w:rsidR="0032228A" w:rsidRDefault="0032228A" w:rsidP="009C0FC3">
      <w:pPr>
        <w:jc w:val="both"/>
        <w:rPr>
          <w:ins w:id="73" w:author="Eric Sy" w:date="2017-02-17T00:17:00Z"/>
          <w:rFonts w:ascii="Times New Roman" w:eastAsia="Times New Roman" w:hAnsi="Times New Roman" w:cs="Times New Roman"/>
          <w:sz w:val="21"/>
          <w:szCs w:val="21"/>
        </w:rPr>
      </w:pPr>
    </w:p>
    <w:p w:rsidR="009C0FC3" w:rsidRDefault="00DE5948" w:rsidP="009C0FC3">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009C0FC3" w:rsidRPr="009C2C01" w:rsidDel="00DE5948">
          <w:rPr>
            <w:rFonts w:ascii="Times New Roman" w:eastAsia="Times New Roman" w:hAnsi="Times New Roman" w:cs="Times New Roman"/>
            <w:sz w:val="21"/>
            <w:szCs w:val="21"/>
          </w:rPr>
          <w:delText>The</w:delText>
        </w:r>
      </w:del>
      <w:r w:rsidR="009C0FC3"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sidR="009C0FC3">
        <w:rPr>
          <w:rFonts w:ascii="Times New Roman" w:eastAsia="Times New Roman" w:hAnsi="Times New Roman" w:cs="Times New Roman"/>
          <w:sz w:val="21"/>
          <w:szCs w:val="21"/>
        </w:rPr>
        <w:t>header and footer will be dark</w:t>
      </w:r>
      <w:r w:rsidR="009C0FC3"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9C0FC3" w:rsidRPr="002C4873" w:rsidRDefault="009C0FC3" w:rsidP="009C0FC3">
      <w:pPr>
        <w:jc w:val="both"/>
        <w:rPr>
          <w:rFonts w:ascii="Times New Roman" w:eastAsia="Times New Roman" w:hAnsi="Times New Roman" w:cs="Times New Roman"/>
          <w:sz w:val="21"/>
          <w:szCs w:val="21"/>
        </w:rPr>
      </w:pPr>
    </w:p>
    <w:p w:rsidR="009C0FC3" w:rsidRDefault="009C0FC3" w:rsidP="009C0FC3">
      <w:pPr>
        <w:keepNext/>
        <w:jc w:val="both"/>
      </w:pPr>
      <w:r w:rsidRPr="009C2C01">
        <w:rPr>
          <w:rFonts w:ascii="Times New Roman" w:eastAsia="Times New Roman" w:hAnsi="Times New Roman" w:cs="Times New Roman"/>
          <w:b/>
          <w:noProof/>
          <w:sz w:val="28"/>
          <w:szCs w:val="28"/>
        </w:rPr>
        <w:drawing>
          <wp:inline distT="0" distB="0" distL="0" distR="0" wp14:anchorId="275AB510" wp14:editId="5DE0DFF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9C0FC3" w:rsidRDefault="009C0FC3" w:rsidP="009C0FC3">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9C0FC3" w:rsidRDefault="006240C0" w:rsidP="009C0FC3">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sidR="00DE5948">
          <w:rPr>
            <w:rFonts w:ascii="Times New Roman" w:eastAsia="Times New Roman" w:hAnsi="Times New Roman" w:cs="Times New Roman"/>
            <w:sz w:val="21"/>
            <w:szCs w:val="21"/>
          </w:rPr>
          <w:t xml:space="preserve">lease </w:t>
        </w:r>
      </w:ins>
      <w:ins w:id="79" w:author="Eric Sy" w:date="2017-02-17T00:35:00Z">
        <w:r w:rsidR="00FC2844">
          <w:rPr>
            <w:rFonts w:ascii="Times New Roman" w:eastAsia="Times New Roman" w:hAnsi="Times New Roman" w:cs="Times New Roman"/>
            <w:sz w:val="21"/>
            <w:szCs w:val="21"/>
          </w:rPr>
          <w:t>see</w:t>
        </w:r>
      </w:ins>
      <w:ins w:id="80" w:author="Eric Sy" w:date="2017-02-17T00:34:00Z">
        <w:r w:rsidR="00DE5948">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DE5948" w:rsidRDefault="00DE5948" w:rsidP="009C0FC3">
      <w:pPr>
        <w:jc w:val="both"/>
        <w:rPr>
          <w:rFonts w:ascii="Times New Roman" w:eastAsia="Times New Roman" w:hAnsi="Times New Roman" w:cs="Times New Roman"/>
          <w:sz w:val="21"/>
          <w:szCs w:val="21"/>
        </w:rPr>
      </w:pPr>
    </w:p>
    <w:p w:rsidR="009C0FC3" w:rsidRPr="002C4873" w:rsidRDefault="009C0FC3" w:rsidP="009C0FC3">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25" w:history="1">
        <w:r w:rsidRPr="001A4177">
          <w:rPr>
            <w:rStyle w:val="Hyperlink"/>
            <w:rFonts w:ascii="Times New Roman" w:eastAsia="Times New Roman" w:hAnsi="Times New Roman" w:cs="Times New Roman"/>
            <w:sz w:val="21"/>
            <w:szCs w:val="21"/>
          </w:rPr>
          <w:t>https://github.com/ericjsy/web-dev/tree/master/concept/wireframes</w:t>
        </w:r>
      </w:hyperlink>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6240C0" w:rsidRDefault="006240C0" w:rsidP="009C0FC3">
      <w:pPr>
        <w:jc w:val="both"/>
        <w:rPr>
          <w:ins w:id="83" w:author="Eric Sy" w:date="2017-02-17T00:36:00Z"/>
          <w:rFonts w:ascii="Times New Roman" w:eastAsia="Times New Roman" w:hAnsi="Times New Roman" w:cs="Times New Roman"/>
          <w:sz w:val="21"/>
          <w:szCs w:val="21"/>
        </w:rPr>
      </w:pPr>
    </w:p>
    <w:p w:rsidR="006240C0" w:rsidRDefault="006240C0" w:rsidP="009C0FC3">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sidR="00F7338F">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9C0FC3" w:rsidRDefault="009C0FC3" w:rsidP="009C0FC3">
      <w:pPr>
        <w:jc w:val="both"/>
        <w:rPr>
          <w:rFonts w:ascii="Times New Roman" w:eastAsia="Times New Roman" w:hAnsi="Times New Roman" w:cs="Times New Roman"/>
          <w:sz w:val="21"/>
          <w:szCs w:val="21"/>
        </w:rPr>
      </w:pPr>
    </w:p>
    <w:p w:rsidR="009C0FC3" w:rsidRPr="004C4FDB"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9C0FC3" w:rsidRDefault="009C0FC3" w:rsidP="009C0FC3">
      <w:pPr>
        <w:jc w:val="center"/>
        <w:rPr>
          <w:rFonts w:ascii="Times New Roman" w:eastAsia="Times New Roman" w:hAnsi="Times New Roman" w:cs="Times New Roman"/>
          <w:sz w:val="21"/>
          <w:szCs w:val="21"/>
        </w:rPr>
      </w:pPr>
      <w:r>
        <w:object w:dxaOrig="11241" w:dyaOrig="16193">
          <v:shape id="_x0000_i1026" type="#_x0000_t75" style="width:393.75pt;height:567pt" o:ole="">
            <v:imagedata r:id="rId26" o:title=""/>
          </v:shape>
          <o:OLEObject Type="Embed" ProgID="Visio.Drawing.15" ShapeID="_x0000_i1026" DrawAspect="Content" ObjectID="_1548798786" r:id="rId27"/>
        </w:object>
      </w:r>
    </w:p>
    <w:p w:rsidR="009C0FC3" w:rsidRPr="009C2C01"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9C0FC3" w:rsidRPr="004C4FDB"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436" w:dyaOrig="16225">
          <v:shape id="_x0000_i1027" type="#_x0000_t75" style="width:400.5pt;height:567pt" o:ole="">
            <v:imagedata r:id="rId28" o:title=""/>
          </v:shape>
          <o:OLEObject Type="Embed" ProgID="Visio.Drawing.15" ShapeID="_x0000_i1027" DrawAspect="Content" ObjectID="_1548798787" r:id="rId29"/>
        </w:object>
      </w:r>
    </w:p>
    <w:p w:rsidR="009C0FC3" w:rsidRDefault="009C0FC3" w:rsidP="009C0FC3">
      <w:pPr>
        <w:jc w:val="both"/>
        <w:rPr>
          <w:rFonts w:ascii="Times New Roman" w:eastAsia="Times New Roman" w:hAnsi="Times New Roman" w:cs="Times New Roman"/>
          <w:sz w:val="21"/>
          <w:szCs w:val="21"/>
        </w:rPr>
      </w:pPr>
    </w:p>
    <w:p w:rsidR="009C0FC3" w:rsidRPr="001E3C54" w:rsidRDefault="009C0FC3" w:rsidP="009C0FC3">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41" w:dyaOrig="16224">
          <v:shape id="_x0000_i1028" type="#_x0000_t75" style="width:393.75pt;height:567pt" o:ole="">
            <v:imagedata r:id="rId30" o:title=""/>
          </v:shape>
          <o:OLEObject Type="Embed" ProgID="Visio.Drawing.15" ShapeID="_x0000_i1028" DrawAspect="Content" ObjectID="_1548798788" r:id="rId31"/>
        </w:object>
      </w:r>
    </w:p>
    <w:p w:rsidR="009C0FC3" w:rsidRDefault="009C0FC3" w:rsidP="009C0FC3">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9C0FC3" w:rsidRPr="008A0465"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196" w:dyaOrig="16110">
          <v:shape id="_x0000_i1029" type="#_x0000_t75" style="width:374.25pt;height:537.75pt;mso-position-horizontal:absolute" o:ole="">
            <v:imagedata r:id="rId32" o:title=""/>
          </v:shape>
          <o:OLEObject Type="Embed" ProgID="Visio.Drawing.15" ShapeID="_x0000_i1029" DrawAspect="Content" ObjectID="_1548798789" r:id="rId3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r>
        <w:object w:dxaOrig="15646" w:dyaOrig="7851">
          <v:shape id="_x0000_i1030" type="#_x0000_t75" style="width:451.5pt;height:225pt" o:ole="">
            <v:imagedata r:id="rId34" o:title=""/>
          </v:shape>
          <o:OLEObject Type="Embed" ProgID="Visio.Drawing.15" ShapeID="_x0000_i1030" DrawAspect="Content" ObjectID="_1548798790" r:id="rId35"/>
        </w:object>
      </w: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1"/>
          <w:szCs w:val="21"/>
        </w:rPr>
      </w:pPr>
    </w:p>
    <w:p w:rsidR="009C0FC3" w:rsidRPr="000A76CF" w:rsidRDefault="009C0FC3" w:rsidP="009C0FC3">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 xml:space="preserve">complete the form as quickly and accurately as possible. We do not want this process to be frustrating so the form is partitioned into three clear sub-sections. The fields are in a logical, step-wise order, the required information is clearly indicated and the text boxes for user input are in close proximity. </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714" w:dyaOrig="16225">
          <v:shape id="_x0000_i1031" type="#_x0000_t75" style="width:408.75pt;height:567pt" o:ole="">
            <v:imagedata r:id="rId36" o:title=""/>
          </v:shape>
          <o:OLEObject Type="Embed" ProgID="Visio.Drawing.15" ShapeID="_x0000_i1031" DrawAspect="Content" ObjectID="_1548798791" r:id="rId37"/>
        </w:object>
      </w:r>
    </w:p>
    <w:p w:rsidR="009C0FC3" w:rsidRPr="00C60C0C" w:rsidRDefault="009C0FC3" w:rsidP="009C0FC3">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252" w:dyaOrig="16207">
          <v:shape id="_x0000_i1032" type="#_x0000_t75" style="width:393.75pt;height:567pt" o:ole="">
            <v:imagedata r:id="rId38" o:title=""/>
          </v:shape>
          <o:OLEObject Type="Embed" ProgID="Visio.Drawing.15" ShapeID="_x0000_i1032" DrawAspect="Content" ObjectID="_1548798792" r:id="rId39"/>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 or remove the item altogether.</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rPr>
          <w:rFonts w:ascii="Times New Roman" w:eastAsia="Times New Roman" w:hAnsi="Times New Roman" w:cs="Times New Roman"/>
          <w:sz w:val="21"/>
          <w:szCs w:val="21"/>
        </w:rPr>
      </w:pPr>
      <w:r>
        <w:object w:dxaOrig="11734" w:dyaOrig="16243">
          <v:shape id="_x0000_i1033" type="#_x0000_t75" style="width:410.25pt;height:567pt" o:ole="">
            <v:imagedata r:id="rId40" o:title=""/>
          </v:shape>
          <o:OLEObject Type="Embed" ProgID="Visio.Drawing.15" ShapeID="_x0000_i1033" DrawAspect="Content" ObjectID="_1548798793" r:id="rId41"/>
        </w:object>
      </w:r>
    </w:p>
    <w:p w:rsidR="009C0FC3" w:rsidRPr="007D1069" w:rsidRDefault="009C0FC3" w:rsidP="009C0FC3">
      <w:pPr>
        <w:jc w:val="both"/>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9C0FC3"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Pr="007D1069">
        <w:rPr>
          <w:rFonts w:ascii="Times New Roman" w:eastAsia="Times New Roman" w:hAnsi="Times New Roman" w:cs="Times New Roman"/>
          <w:sz w:val="21"/>
          <w:szCs w:val="21"/>
        </w:rPr>
        <w:t>.</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55" w:dyaOrig="16215">
          <v:shape id="_x0000_i1034" type="#_x0000_t75" style="width:392.25pt;height:567pt" o:ole="">
            <v:imagedata r:id="rId42" o:title=""/>
          </v:shape>
          <o:OLEObject Type="Embed" ProgID="Visio.Drawing.15" ShapeID="_x0000_i1034" DrawAspect="Content" ObjectID="_1548798794" r:id="rId43"/>
        </w:object>
      </w:r>
    </w:p>
    <w:p w:rsidR="009C0FC3" w:rsidRDefault="009C0FC3" w:rsidP="009C0FC3">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9C0FC3" w:rsidRDefault="009C0FC3" w:rsidP="009C0FC3">
      <w:pPr>
        <w:jc w:val="both"/>
        <w:rPr>
          <w:rFonts w:ascii="Times New Roman" w:eastAsia="Times New Roman" w:hAnsi="Times New Roman" w:cs="Times New Roman"/>
          <w:b/>
          <w:sz w:val="21"/>
          <w:szCs w:val="21"/>
        </w:rPr>
      </w:pPr>
    </w:p>
    <w:p w:rsidR="009C0FC3" w:rsidRPr="002E019F" w:rsidRDefault="009C0FC3" w:rsidP="009C0FC3">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Pr>
          <w:rFonts w:ascii="Times New Roman" w:eastAsia="Times New Roman" w:hAnsi="Times New Roman" w:cs="Times New Roman"/>
          <w:sz w:val="21"/>
          <w:szCs w:val="21"/>
        </w:rPr>
        <w:t xml:space="preserve"> </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In addition, we chose to put the sign in and sign up side by side so that the attention of the user will be immediately split into choosing one of the two given features without having to scroll down to reach the other.</w:t>
      </w:r>
    </w:p>
    <w:p w:rsidR="009C0FC3" w:rsidRDefault="009C0FC3" w:rsidP="009C0FC3">
      <w:pPr>
        <w:jc w:val="center"/>
      </w:pPr>
    </w:p>
    <w:p w:rsidR="009C0FC3" w:rsidRDefault="009C0FC3" w:rsidP="009C0FC3">
      <w:pPr>
        <w:jc w:val="center"/>
      </w:pPr>
      <w:r>
        <w:object w:dxaOrig="11241" w:dyaOrig="16173">
          <v:shape id="_x0000_i1035" type="#_x0000_t75" style="width:393.75pt;height:567pt" o:ole="">
            <v:imagedata r:id="rId44" o:title=""/>
          </v:shape>
          <o:OLEObject Type="Embed" ProgID="Visio.Drawing.15" ShapeID="_x0000_i1035" DrawAspect="Content" ObjectID="_1548798795" r:id="rId45"/>
        </w:object>
      </w:r>
    </w:p>
    <w:p w:rsidR="009C0FC3" w:rsidRDefault="009C0FC3" w:rsidP="00D0569F">
      <w:pPr>
        <w:rPr>
          <w:rFonts w:ascii="Times New Roman" w:eastAsia="Times New Roman" w:hAnsi="Times New Roman" w:cs="Times New Roman"/>
          <w:sz w:val="21"/>
          <w:szCs w:val="21"/>
        </w:rPr>
      </w:pPr>
    </w:p>
    <w:p w:rsidR="009C0FC3" w:rsidRPr="00F201A3" w:rsidRDefault="009C0FC3" w:rsidP="009C0FC3">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9C0FC3" w:rsidRDefault="009C0FC3" w:rsidP="009C0FC3">
      <w:pPr>
        <w:jc w:val="both"/>
        <w:rPr>
          <w:rFonts w:ascii="Times New Roman" w:eastAsia="Times New Roman" w:hAnsi="Times New Roman" w:cs="Times New Roman"/>
          <w:sz w:val="21"/>
          <w:szCs w:val="21"/>
        </w:rPr>
      </w:pPr>
    </w:p>
    <w:p w:rsidR="009C0FC3" w:rsidRDefault="009C0FC3" w:rsidP="009C0FC3">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9C0FC3" w:rsidRPr="007D1069" w:rsidRDefault="009C0FC3" w:rsidP="009C0FC3">
      <w:pPr>
        <w:jc w:val="both"/>
        <w:rPr>
          <w:rFonts w:ascii="Times New Roman" w:eastAsia="Times New Roman" w:hAnsi="Times New Roman" w:cs="Times New Roman"/>
          <w:sz w:val="21"/>
          <w:szCs w:val="21"/>
        </w:rPr>
      </w:pP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center"/>
      </w:pPr>
      <w:r>
        <w:object w:dxaOrig="11241" w:dyaOrig="16174">
          <v:shape id="_x0000_i1036" type="#_x0000_t75" style="width:393.75pt;height:567pt" o:ole="">
            <v:imagedata r:id="rId46" o:title=""/>
          </v:shape>
          <o:OLEObject Type="Embed" ProgID="Visio.Drawing.15" ShapeID="_x0000_i1036" DrawAspect="Content" ObjectID="_1548798796" r:id="rId47"/>
        </w:object>
      </w:r>
    </w:p>
    <w:p w:rsidR="00D0569F" w:rsidRDefault="00D0569F" w:rsidP="009C0FC3">
      <w:pPr>
        <w:jc w:val="center"/>
        <w:rPr>
          <w:rFonts w:ascii="Times New Roman" w:eastAsia="Times New Roman" w:hAnsi="Times New Roman" w:cs="Times New Roman"/>
          <w:b/>
          <w:color w:val="auto"/>
          <w:sz w:val="24"/>
          <w:szCs w:val="24"/>
        </w:rPr>
      </w:pPr>
    </w:p>
    <w:p w:rsidR="009C0FC3" w:rsidRPr="006E15E7" w:rsidRDefault="009C0FC3" w:rsidP="00D0569F">
      <w:pPr>
        <w:rPr>
          <w:rFonts w:ascii="Times New Roman" w:eastAsia="Times New Roman" w:hAnsi="Times New Roman" w:cs="Times New Roman"/>
          <w:sz w:val="21"/>
          <w:szCs w:val="21"/>
        </w:rPr>
      </w:pPr>
      <w:r>
        <w:rPr>
          <w:rFonts w:ascii="Times New Roman" w:eastAsia="Times New Roman" w:hAnsi="Times New Roman" w:cs="Times New Roman"/>
          <w:b/>
          <w:color w:val="auto"/>
          <w:sz w:val="24"/>
          <w:szCs w:val="24"/>
        </w:rPr>
        <w:lastRenderedPageBreak/>
        <w:t>Prints</w:t>
      </w:r>
    </w:p>
    <w:p w:rsidR="009C0FC3" w:rsidRPr="007D1069" w:rsidRDefault="009C0FC3" w:rsidP="009C0FC3">
      <w:pPr>
        <w:jc w:val="both"/>
        <w:rPr>
          <w:rFonts w:ascii="Times New Roman" w:eastAsia="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Pr>
          <w:rFonts w:ascii="Times New Roman" w:eastAsia="Times New Roman" w:hAnsi="Times New Roman" w:cs="Times New Roman"/>
          <w:sz w:val="21"/>
          <w:szCs w:val="21"/>
        </w:rPr>
        <w:t xml:space="preserve"> For a better quality image of the prints, please visit: </w:t>
      </w:r>
      <w:hyperlink r:id="rId48" w:history="1">
        <w:r w:rsidRPr="001A4177">
          <w:rPr>
            <w:rStyle w:val="Hyperlink"/>
            <w:rFonts w:ascii="Times New Roman" w:hAnsi="Times New Roman" w:cs="Times New Roman"/>
            <w:sz w:val="21"/>
            <w:szCs w:val="21"/>
          </w:rPr>
          <w:t>https://github.com/ericjsy/web-dev/tree/master/concept/hierarchy</w:t>
        </w:r>
      </w:hyperlink>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both"/>
        <w:rPr>
          <w:rStyle w:val="Hyperlink"/>
          <w:rFonts w:ascii="Times New Roman" w:hAnsi="Times New Roman" w:cs="Times New Roman"/>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pPr>
      <w:r>
        <w:object w:dxaOrig="11241" w:dyaOrig="16193">
          <v:shape id="_x0000_i1037" type="#_x0000_t75" style="width:373.5pt;height:537.75pt;mso-position-horizontal:absolute;mso-position-vertical:absolute" o:ole="">
            <v:imagedata r:id="rId49" o:title=""/>
          </v:shape>
          <o:OLEObject Type="Embed" ProgID="Visio.Drawing.15" ShapeID="_x0000_i1037" DrawAspect="Content" ObjectID="_1548798797" r:id="rId50"/>
        </w:object>
      </w: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About Us</w:t>
      </w:r>
    </w:p>
    <w:p w:rsidR="009C0FC3" w:rsidRPr="00460716"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436" w:dyaOrig="16226">
          <v:shape id="_x0000_i1038" type="#_x0000_t75" style="width:400.5pt;height:567pt" o:ole="">
            <v:imagedata r:id="rId51" o:title=""/>
          </v:shape>
          <o:OLEObject Type="Embed" ProgID="Visio.Drawing.15" ShapeID="_x0000_i1038" DrawAspect="Content" ObjectID="_1548798798" r:id="rId5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Testimonials</w:t>
      </w:r>
    </w:p>
    <w:p w:rsidR="009C0FC3" w:rsidRPr="000072CD"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1" w:dyaOrig="16224">
          <v:shape id="_x0000_i1039" type="#_x0000_t75" style="width:393.75pt;height:567pt" o:ole="">
            <v:imagedata r:id="rId53" o:title=""/>
          </v:shape>
          <o:OLEObject Type="Embed" ProgID="Visio.Drawing.15" ShapeID="_x0000_i1039" DrawAspect="Content" ObjectID="_1548798799" r:id="rId5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Pr="000072CD"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8"/>
          <w:szCs w:val="28"/>
        </w:rPr>
      </w:pPr>
      <w:r>
        <w:object w:dxaOrig="11241" w:dyaOrig="16173">
          <v:shape id="_x0000_i1040" type="#_x0000_t75" style="width:393.75pt;height:567pt" o:ole="">
            <v:imagedata r:id="rId55" o:title=""/>
          </v:shape>
          <o:OLEObject Type="Embed" ProgID="Visio.Drawing.15" ShapeID="_x0000_i1040" DrawAspect="Content" ObjectID="_1548798800" r:id="rId5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9C0FC3" w:rsidRPr="00EF65BF" w:rsidRDefault="009C0FC3" w:rsidP="009C0FC3">
      <w:pPr>
        <w:jc w:val="center"/>
        <w:rPr>
          <w:rFonts w:ascii="Times New Roman" w:eastAsia="Times New Roman" w:hAnsi="Times New Roman" w:cs="Times New Roman"/>
          <w:b/>
          <w:sz w:val="21"/>
          <w:szCs w:val="21"/>
        </w:rPr>
      </w:pPr>
    </w:p>
    <w:p w:rsidR="009C0FC3" w:rsidRDefault="009C0FC3" w:rsidP="009C0FC3">
      <w:pPr>
        <w:jc w:val="both"/>
        <w:rPr>
          <w:rFonts w:ascii="Times New Roman" w:eastAsia="Times New Roman" w:hAnsi="Times New Roman" w:cs="Times New Roman"/>
          <w:b/>
          <w:sz w:val="28"/>
          <w:szCs w:val="28"/>
        </w:rPr>
      </w:pPr>
      <w:r>
        <w:object w:dxaOrig="15646" w:dyaOrig="7851">
          <v:shape id="_x0000_i1041" type="#_x0000_t75" style="width:451.5pt;height:225pt" o:ole="">
            <v:imagedata r:id="rId57" o:title=""/>
          </v:shape>
          <o:OLEObject Type="Embed" ProgID="Visio.Drawing.15" ShapeID="_x0000_i1041" DrawAspect="Content" ObjectID="_1548798801" r:id="rId58"/>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9C0FC3" w:rsidRPr="005A7139"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14" w:dyaOrig="16225">
          <v:shape id="_x0000_i1042" type="#_x0000_t75" style="width:408.75pt;height:567pt" o:ole="">
            <v:imagedata r:id="rId59" o:title=""/>
          </v:shape>
          <o:OLEObject Type="Embed" ProgID="Visio.Drawing.15" ShapeID="_x0000_i1042" DrawAspect="Content" ObjectID="_1548798802" r:id="rId60"/>
        </w:object>
      </w:r>
    </w:p>
    <w:p w:rsidR="009C0FC3" w:rsidRDefault="009C0FC3" w:rsidP="009C0FC3">
      <w:pP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9C0FC3" w:rsidRPr="00803CD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52" w:dyaOrig="16207">
          <v:shape id="_x0000_i1043" type="#_x0000_t75" style="width:393.75pt;height:567pt" o:ole="">
            <v:imagedata r:id="rId61" o:title=""/>
          </v:shape>
          <o:OLEObject Type="Embed" ProgID="Visio.Drawing.15" ShapeID="_x0000_i1043" DrawAspect="Content" ObjectID="_1548798803" r:id="rId62"/>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9C0FC3" w:rsidRPr="009000B2"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734" w:dyaOrig="16243">
          <v:shape id="_x0000_i1044" type="#_x0000_t75" style="width:410.25pt;height:567pt" o:ole="">
            <v:imagedata r:id="rId63" o:title=""/>
          </v:shape>
          <o:OLEObject Type="Embed" ProgID="Visio.Drawing.15" ShapeID="_x0000_i1044" DrawAspect="Content" ObjectID="_1548798804" r:id="rId64"/>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28"/>
          <w:szCs w:val="28"/>
        </w:rPr>
      </w:pPr>
      <w:r>
        <w:object w:dxaOrig="11246" w:dyaOrig="16215">
          <v:shape id="_x0000_i1045" type="#_x0000_t75" style="width:393pt;height:567pt;mso-position-vertical:absolute" o:ole="">
            <v:imagedata r:id="rId65" o:title=""/>
          </v:shape>
          <o:OLEObject Type="Embed" ProgID="Visio.Drawing.15" ShapeID="_x0000_i1045" DrawAspect="Content" ObjectID="_1548798805" r:id="rId66"/>
        </w:object>
      </w:r>
    </w:p>
    <w:p w:rsidR="009C0FC3" w:rsidRDefault="009C0FC3" w:rsidP="009C0FC3">
      <w:pPr>
        <w:jc w:val="both"/>
        <w:rPr>
          <w:rFonts w:ascii="Times New Roman" w:eastAsia="Times New Roman" w:hAnsi="Times New Roman" w:cs="Times New Roman"/>
          <w:b/>
          <w:sz w:val="28"/>
          <w:szCs w:val="28"/>
        </w:rPr>
      </w:pP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3">
          <v:shape id="_x0000_i1046" type="#_x0000_t75" style="width:393.75pt;height:567pt" o:ole="">
            <v:imagedata r:id="rId67" o:title=""/>
          </v:shape>
          <o:OLEObject Type="Embed" ProgID="Visio.Drawing.15" ShapeID="_x0000_i1046" DrawAspect="Content" ObjectID="_1548798806" r:id="rId68"/>
        </w:object>
      </w:r>
    </w:p>
    <w:p w:rsidR="009C0FC3" w:rsidRDefault="009C0FC3" w:rsidP="009C0FC3">
      <w:pPr>
        <w:jc w:val="cente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rPr>
          <w:rFonts w:ascii="Times New Roman" w:eastAsia="Times New Roman" w:hAnsi="Times New Roman" w:cs="Times New Roman"/>
          <w:b/>
          <w:sz w:val="40"/>
          <w:szCs w:val="40"/>
        </w:rPr>
      </w:pPr>
    </w:p>
    <w:p w:rsidR="009C0FC3" w:rsidRDefault="009C0FC3" w:rsidP="009C0FC3">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User Accounts</w:t>
      </w:r>
    </w:p>
    <w:p w:rsidR="009C0FC3" w:rsidRPr="009448A0" w:rsidRDefault="009C0FC3" w:rsidP="009C0FC3">
      <w:pPr>
        <w:jc w:val="center"/>
        <w:rPr>
          <w:rFonts w:ascii="Times New Roman" w:eastAsia="Times New Roman" w:hAnsi="Times New Roman" w:cs="Times New Roman"/>
          <w:b/>
          <w:sz w:val="21"/>
          <w:szCs w:val="21"/>
        </w:rPr>
      </w:pPr>
    </w:p>
    <w:p w:rsidR="009C0FC3" w:rsidRDefault="009C0FC3" w:rsidP="009C0FC3">
      <w:pPr>
        <w:jc w:val="center"/>
        <w:rPr>
          <w:rFonts w:ascii="Times New Roman" w:eastAsia="Times New Roman" w:hAnsi="Times New Roman" w:cs="Times New Roman"/>
          <w:b/>
          <w:sz w:val="40"/>
          <w:szCs w:val="40"/>
        </w:rPr>
      </w:pPr>
      <w:r>
        <w:object w:dxaOrig="11241" w:dyaOrig="16174">
          <v:shape id="_x0000_i1047" type="#_x0000_t75" style="width:393.75pt;height:567pt" o:ole="">
            <v:imagedata r:id="rId69" o:title=""/>
          </v:shape>
          <o:OLEObject Type="Embed" ProgID="Visio.Drawing.15" ShapeID="_x0000_i1047" DrawAspect="Content" ObjectID="_1548798807" r:id="rId70"/>
        </w:object>
      </w:r>
    </w:p>
    <w:p w:rsidR="009C0FC3" w:rsidRDefault="009C0FC3" w:rsidP="009C0FC3">
      <w:pPr>
        <w:jc w:val="center"/>
        <w:rPr>
          <w:rFonts w:ascii="Times New Roman" w:eastAsia="Times New Roman" w:hAnsi="Times New Roman" w:cs="Times New Roman"/>
          <w:b/>
          <w:sz w:val="40"/>
          <w:szCs w:val="40"/>
        </w:rPr>
      </w:pPr>
    </w:p>
    <w:p w:rsidR="009C0FC3" w:rsidRPr="00030E33" w:rsidRDefault="009C0FC3">
      <w:pPr>
        <w:jc w:val="both"/>
        <w:rPr>
          <w:sz w:val="21"/>
          <w:szCs w:val="21"/>
        </w:rPr>
      </w:pPr>
    </w:p>
    <w:sectPr w:rsidR="009C0FC3" w:rsidRPr="00030E33" w:rsidSect="00030E33">
      <w:headerReference w:type="default" r:id="rId71"/>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7A2A" w:rsidRDefault="00527A2A">
      <w:pPr>
        <w:spacing w:line="240" w:lineRule="auto"/>
      </w:pPr>
      <w:r>
        <w:separator/>
      </w:r>
    </w:p>
  </w:endnote>
  <w:endnote w:type="continuationSeparator" w:id="0">
    <w:p w:rsidR="00527A2A" w:rsidRDefault="00527A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7A2A" w:rsidRDefault="00527A2A">
      <w:pPr>
        <w:spacing w:line="240" w:lineRule="auto"/>
      </w:pPr>
      <w:r>
        <w:separator/>
      </w:r>
    </w:p>
  </w:footnote>
  <w:footnote w:type="continuationSeparator" w:id="0">
    <w:p w:rsidR="00527A2A" w:rsidRDefault="00527A2A">
      <w:pPr>
        <w:spacing w:line="240" w:lineRule="auto"/>
      </w:pPr>
      <w:r>
        <w:continuationSeparator/>
      </w:r>
    </w:p>
  </w:footnote>
  <w:footnote w:id="1">
    <w:p w:rsidR="00004CFB" w:rsidRDefault="00004CFB">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1035" w:rsidRDefault="00BD1035">
    <w:pPr>
      <w:jc w:val="right"/>
    </w:pPr>
  </w:p>
  <w:p w:rsidR="00BD1035" w:rsidRDefault="00BD1035" w:rsidP="00E9464A">
    <w:pPr>
      <w:jc w:val="center"/>
    </w:pPr>
  </w:p>
  <w:p w:rsidR="00BD1035" w:rsidRPr="00E9464A" w:rsidRDefault="0029345E">
    <w:pPr>
      <w:jc w:val="right"/>
      <w:rPr>
        <w:rFonts w:ascii="Times New Roman" w:hAnsi="Times New Roman" w:cs="Times New Roman"/>
      </w:rPr>
    </w:pPr>
    <w:r w:rsidRPr="00E9464A">
      <w:rPr>
        <w:rFonts w:ascii="Times New Roman" w:hAnsi="Times New Roman" w:cs="Times New Roman"/>
      </w:rPr>
      <w:fldChar w:fldCharType="begin"/>
    </w:r>
    <w:r w:rsidRPr="00E9464A">
      <w:rPr>
        <w:rFonts w:ascii="Times New Roman" w:hAnsi="Times New Roman" w:cs="Times New Roman"/>
      </w:rPr>
      <w:instrText>PAGE</w:instrText>
    </w:r>
    <w:r w:rsidRPr="00E9464A">
      <w:rPr>
        <w:rFonts w:ascii="Times New Roman" w:hAnsi="Times New Roman" w:cs="Times New Roman"/>
      </w:rPr>
      <w:fldChar w:fldCharType="separate"/>
    </w:r>
    <w:r w:rsidR="00D0569F">
      <w:rPr>
        <w:rFonts w:ascii="Times New Roman" w:hAnsi="Times New Roman" w:cs="Times New Roman"/>
        <w:noProof/>
      </w:rPr>
      <w:t>6</w:t>
    </w:r>
    <w:r w:rsidRPr="00E9464A">
      <w:rPr>
        <w:rFonts w:ascii="Times New Roman" w:hAnsi="Times New Roman" w:cs="Times New Roma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E961738"/>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yan Liang">
    <w15:presenceInfo w15:providerId="Windows Live" w15:userId="4e496bc2b6e0f47f"/>
  </w15:person>
  <w15:person w15:author="Eric Sy">
    <w15:presenceInfo w15:providerId="None" w15:userId="Eric 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035"/>
    <w:rsid w:val="00004CFB"/>
    <w:rsid w:val="000072CD"/>
    <w:rsid w:val="00021AE9"/>
    <w:rsid w:val="00030E33"/>
    <w:rsid w:val="000344A4"/>
    <w:rsid w:val="0006227C"/>
    <w:rsid w:val="00063EC1"/>
    <w:rsid w:val="000A76CF"/>
    <w:rsid w:val="000B4DE6"/>
    <w:rsid w:val="000E3628"/>
    <w:rsid w:val="001067CA"/>
    <w:rsid w:val="00112B16"/>
    <w:rsid w:val="00114190"/>
    <w:rsid w:val="00154816"/>
    <w:rsid w:val="00154C8E"/>
    <w:rsid w:val="00154C92"/>
    <w:rsid w:val="00163A64"/>
    <w:rsid w:val="001655FB"/>
    <w:rsid w:val="00166792"/>
    <w:rsid w:val="00176C18"/>
    <w:rsid w:val="0019255F"/>
    <w:rsid w:val="001B20D6"/>
    <w:rsid w:val="001C40BC"/>
    <w:rsid w:val="001E3C54"/>
    <w:rsid w:val="001F3BE4"/>
    <w:rsid w:val="00214B1C"/>
    <w:rsid w:val="00227D21"/>
    <w:rsid w:val="002320FB"/>
    <w:rsid w:val="00260EA6"/>
    <w:rsid w:val="00272A34"/>
    <w:rsid w:val="00286AD1"/>
    <w:rsid w:val="0029345E"/>
    <w:rsid w:val="00293F4F"/>
    <w:rsid w:val="00297E21"/>
    <w:rsid w:val="002C4873"/>
    <w:rsid w:val="002E019F"/>
    <w:rsid w:val="003050B3"/>
    <w:rsid w:val="00317235"/>
    <w:rsid w:val="0032228A"/>
    <w:rsid w:val="003302A9"/>
    <w:rsid w:val="00334D1F"/>
    <w:rsid w:val="0034484B"/>
    <w:rsid w:val="003476A0"/>
    <w:rsid w:val="00355686"/>
    <w:rsid w:val="00371597"/>
    <w:rsid w:val="00373CC3"/>
    <w:rsid w:val="00390D4D"/>
    <w:rsid w:val="003A795C"/>
    <w:rsid w:val="003C04BC"/>
    <w:rsid w:val="003C37C7"/>
    <w:rsid w:val="003C4EC3"/>
    <w:rsid w:val="003D560D"/>
    <w:rsid w:val="003E4BF1"/>
    <w:rsid w:val="003F6C96"/>
    <w:rsid w:val="00401BEE"/>
    <w:rsid w:val="00407532"/>
    <w:rsid w:val="0041256A"/>
    <w:rsid w:val="00413A4A"/>
    <w:rsid w:val="004304E7"/>
    <w:rsid w:val="004412AE"/>
    <w:rsid w:val="00446F5E"/>
    <w:rsid w:val="00460716"/>
    <w:rsid w:val="004756D2"/>
    <w:rsid w:val="004771F4"/>
    <w:rsid w:val="00485A2F"/>
    <w:rsid w:val="004A0329"/>
    <w:rsid w:val="004A4258"/>
    <w:rsid w:val="004C4FDB"/>
    <w:rsid w:val="004E1F5E"/>
    <w:rsid w:val="005079C5"/>
    <w:rsid w:val="0052348D"/>
    <w:rsid w:val="00527A2A"/>
    <w:rsid w:val="00533CE3"/>
    <w:rsid w:val="00537207"/>
    <w:rsid w:val="005477D1"/>
    <w:rsid w:val="005548C2"/>
    <w:rsid w:val="0055619D"/>
    <w:rsid w:val="00597B07"/>
    <w:rsid w:val="005A7139"/>
    <w:rsid w:val="005B0AEB"/>
    <w:rsid w:val="005B19EA"/>
    <w:rsid w:val="005B48FB"/>
    <w:rsid w:val="005D0BFF"/>
    <w:rsid w:val="00605975"/>
    <w:rsid w:val="00610B62"/>
    <w:rsid w:val="006113CD"/>
    <w:rsid w:val="0062399B"/>
    <w:rsid w:val="006240C0"/>
    <w:rsid w:val="0066366E"/>
    <w:rsid w:val="00663790"/>
    <w:rsid w:val="006718E1"/>
    <w:rsid w:val="00684689"/>
    <w:rsid w:val="00692118"/>
    <w:rsid w:val="00697AD3"/>
    <w:rsid w:val="006A4A7E"/>
    <w:rsid w:val="006B132D"/>
    <w:rsid w:val="006C46C7"/>
    <w:rsid w:val="006C49BD"/>
    <w:rsid w:val="006C633E"/>
    <w:rsid w:val="006D2139"/>
    <w:rsid w:val="006E15E7"/>
    <w:rsid w:val="006E67AD"/>
    <w:rsid w:val="00702645"/>
    <w:rsid w:val="0071069E"/>
    <w:rsid w:val="007232C7"/>
    <w:rsid w:val="00740514"/>
    <w:rsid w:val="007432CE"/>
    <w:rsid w:val="00745B65"/>
    <w:rsid w:val="00745C53"/>
    <w:rsid w:val="00757C75"/>
    <w:rsid w:val="00797D05"/>
    <w:rsid w:val="007D0E10"/>
    <w:rsid w:val="007D1069"/>
    <w:rsid w:val="007D44D8"/>
    <w:rsid w:val="007E1544"/>
    <w:rsid w:val="007E3DD0"/>
    <w:rsid w:val="007E4595"/>
    <w:rsid w:val="007E4E4B"/>
    <w:rsid w:val="007E7B18"/>
    <w:rsid w:val="00803CD0"/>
    <w:rsid w:val="008166FF"/>
    <w:rsid w:val="0085733A"/>
    <w:rsid w:val="00862D10"/>
    <w:rsid w:val="00873990"/>
    <w:rsid w:val="00873EFB"/>
    <w:rsid w:val="00891531"/>
    <w:rsid w:val="008978AB"/>
    <w:rsid w:val="008A0465"/>
    <w:rsid w:val="008A53EA"/>
    <w:rsid w:val="008C025B"/>
    <w:rsid w:val="008C3E10"/>
    <w:rsid w:val="008C4DEF"/>
    <w:rsid w:val="008C797D"/>
    <w:rsid w:val="008F0E23"/>
    <w:rsid w:val="009000B2"/>
    <w:rsid w:val="0090091E"/>
    <w:rsid w:val="00937C3B"/>
    <w:rsid w:val="009448A0"/>
    <w:rsid w:val="00944D88"/>
    <w:rsid w:val="00972422"/>
    <w:rsid w:val="009A082F"/>
    <w:rsid w:val="009A0BA7"/>
    <w:rsid w:val="009B02C6"/>
    <w:rsid w:val="009C0FC3"/>
    <w:rsid w:val="009C15F5"/>
    <w:rsid w:val="009C2C01"/>
    <w:rsid w:val="009D0FCB"/>
    <w:rsid w:val="009D34FC"/>
    <w:rsid w:val="009D6A3B"/>
    <w:rsid w:val="009D7CA4"/>
    <w:rsid w:val="009E35F4"/>
    <w:rsid w:val="009E694A"/>
    <w:rsid w:val="00A17607"/>
    <w:rsid w:val="00A250BF"/>
    <w:rsid w:val="00A4139F"/>
    <w:rsid w:val="00A44A5E"/>
    <w:rsid w:val="00A56F71"/>
    <w:rsid w:val="00A630CD"/>
    <w:rsid w:val="00AB3CE0"/>
    <w:rsid w:val="00AC2761"/>
    <w:rsid w:val="00AC2BE5"/>
    <w:rsid w:val="00AC3D88"/>
    <w:rsid w:val="00AC5E76"/>
    <w:rsid w:val="00AD42AE"/>
    <w:rsid w:val="00AD686F"/>
    <w:rsid w:val="00AF19B0"/>
    <w:rsid w:val="00AF686F"/>
    <w:rsid w:val="00B87DD4"/>
    <w:rsid w:val="00BD1035"/>
    <w:rsid w:val="00BE5368"/>
    <w:rsid w:val="00BE5B50"/>
    <w:rsid w:val="00BE7150"/>
    <w:rsid w:val="00BE7170"/>
    <w:rsid w:val="00BF3EC3"/>
    <w:rsid w:val="00C00327"/>
    <w:rsid w:val="00C012BA"/>
    <w:rsid w:val="00C02B58"/>
    <w:rsid w:val="00C11EAD"/>
    <w:rsid w:val="00C247C3"/>
    <w:rsid w:val="00C2484B"/>
    <w:rsid w:val="00C265CC"/>
    <w:rsid w:val="00C279CA"/>
    <w:rsid w:val="00C27AD8"/>
    <w:rsid w:val="00C4418E"/>
    <w:rsid w:val="00C57641"/>
    <w:rsid w:val="00C60C0C"/>
    <w:rsid w:val="00C93FF1"/>
    <w:rsid w:val="00CA35D1"/>
    <w:rsid w:val="00CE3AA1"/>
    <w:rsid w:val="00CF409A"/>
    <w:rsid w:val="00D0569F"/>
    <w:rsid w:val="00D064C5"/>
    <w:rsid w:val="00D06896"/>
    <w:rsid w:val="00D25C25"/>
    <w:rsid w:val="00D44B0D"/>
    <w:rsid w:val="00D53678"/>
    <w:rsid w:val="00DB15B1"/>
    <w:rsid w:val="00DC39E1"/>
    <w:rsid w:val="00DC630D"/>
    <w:rsid w:val="00DD0D7D"/>
    <w:rsid w:val="00DE5948"/>
    <w:rsid w:val="00E23EE2"/>
    <w:rsid w:val="00E422BF"/>
    <w:rsid w:val="00E524BF"/>
    <w:rsid w:val="00E54B83"/>
    <w:rsid w:val="00E6178F"/>
    <w:rsid w:val="00E82E72"/>
    <w:rsid w:val="00E9464A"/>
    <w:rsid w:val="00EB6507"/>
    <w:rsid w:val="00EB7288"/>
    <w:rsid w:val="00ED1919"/>
    <w:rsid w:val="00EF1A4D"/>
    <w:rsid w:val="00EF65BF"/>
    <w:rsid w:val="00F0605D"/>
    <w:rsid w:val="00F201A3"/>
    <w:rsid w:val="00F437DB"/>
    <w:rsid w:val="00F44536"/>
    <w:rsid w:val="00F4682E"/>
    <w:rsid w:val="00F570D8"/>
    <w:rsid w:val="00F7338F"/>
    <w:rsid w:val="00F82248"/>
    <w:rsid w:val="00F85DE2"/>
    <w:rsid w:val="00F9231A"/>
    <w:rsid w:val="00F9237F"/>
    <w:rsid w:val="00F953B8"/>
    <w:rsid w:val="00FA22DB"/>
    <w:rsid w:val="00FC2844"/>
    <w:rsid w:val="00FC3684"/>
    <w:rsid w:val="00FE115F"/>
    <w:rsid w:val="00FE7A29"/>
    <w:rsid w:val="00FF3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C3DAAB-1D75-44F4-8041-786831D5B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BE717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E9464A"/>
    <w:pPr>
      <w:tabs>
        <w:tab w:val="center" w:pos="4680"/>
        <w:tab w:val="right" w:pos="9360"/>
      </w:tabs>
      <w:spacing w:line="240" w:lineRule="auto"/>
    </w:pPr>
  </w:style>
  <w:style w:type="character" w:customStyle="1" w:styleId="HeaderChar">
    <w:name w:val="Header Char"/>
    <w:basedOn w:val="DefaultParagraphFont"/>
    <w:link w:val="Header"/>
    <w:uiPriority w:val="99"/>
    <w:rsid w:val="00E9464A"/>
  </w:style>
  <w:style w:type="paragraph" w:styleId="Footer">
    <w:name w:val="footer"/>
    <w:basedOn w:val="Normal"/>
    <w:link w:val="FooterChar"/>
    <w:uiPriority w:val="99"/>
    <w:unhideWhenUsed/>
    <w:rsid w:val="00E9464A"/>
    <w:pPr>
      <w:tabs>
        <w:tab w:val="center" w:pos="4680"/>
        <w:tab w:val="right" w:pos="9360"/>
      </w:tabs>
      <w:spacing w:line="240" w:lineRule="auto"/>
    </w:pPr>
  </w:style>
  <w:style w:type="character" w:customStyle="1" w:styleId="FooterChar">
    <w:name w:val="Footer Char"/>
    <w:basedOn w:val="DefaultParagraphFont"/>
    <w:link w:val="Footer"/>
    <w:uiPriority w:val="99"/>
    <w:rsid w:val="00E9464A"/>
  </w:style>
  <w:style w:type="paragraph" w:styleId="Revision">
    <w:name w:val="Revision"/>
    <w:hidden/>
    <w:uiPriority w:val="99"/>
    <w:semiHidden/>
    <w:rsid w:val="00E524BF"/>
    <w:pPr>
      <w:spacing w:line="240" w:lineRule="auto"/>
    </w:pPr>
  </w:style>
  <w:style w:type="paragraph" w:styleId="BalloonText">
    <w:name w:val="Balloon Text"/>
    <w:basedOn w:val="Normal"/>
    <w:link w:val="BalloonTextChar"/>
    <w:uiPriority w:val="99"/>
    <w:semiHidden/>
    <w:unhideWhenUsed/>
    <w:rsid w:val="008C4D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DEF"/>
    <w:rPr>
      <w:rFonts w:ascii="Segoe UI" w:hAnsi="Segoe UI" w:cs="Segoe UI"/>
      <w:sz w:val="18"/>
      <w:szCs w:val="18"/>
    </w:rPr>
  </w:style>
  <w:style w:type="character" w:customStyle="1" w:styleId="Heading7Char">
    <w:name w:val="Heading 7 Char"/>
    <w:basedOn w:val="DefaultParagraphFont"/>
    <w:link w:val="Heading7"/>
    <w:uiPriority w:val="9"/>
    <w:rsid w:val="00BE7170"/>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BE7170"/>
    <w:rPr>
      <w:color w:val="0563C1" w:themeColor="hyperlink"/>
      <w:u w:val="single"/>
    </w:rPr>
  </w:style>
  <w:style w:type="character" w:styleId="FollowedHyperlink">
    <w:name w:val="FollowedHyperlink"/>
    <w:basedOn w:val="DefaultParagraphFont"/>
    <w:uiPriority w:val="99"/>
    <w:semiHidden/>
    <w:unhideWhenUsed/>
    <w:rsid w:val="00BE7170"/>
    <w:rPr>
      <w:color w:val="954F72" w:themeColor="followedHyperlink"/>
      <w:u w:val="single"/>
    </w:rPr>
  </w:style>
  <w:style w:type="paragraph" w:styleId="EndnoteText">
    <w:name w:val="endnote text"/>
    <w:basedOn w:val="Normal"/>
    <w:link w:val="EndnoteTextChar"/>
    <w:uiPriority w:val="99"/>
    <w:semiHidden/>
    <w:unhideWhenUsed/>
    <w:rsid w:val="00004CFB"/>
    <w:pPr>
      <w:spacing w:line="240" w:lineRule="auto"/>
    </w:pPr>
    <w:rPr>
      <w:sz w:val="20"/>
      <w:szCs w:val="20"/>
    </w:rPr>
  </w:style>
  <w:style w:type="character" w:customStyle="1" w:styleId="EndnoteTextChar">
    <w:name w:val="Endnote Text Char"/>
    <w:basedOn w:val="DefaultParagraphFont"/>
    <w:link w:val="EndnoteText"/>
    <w:uiPriority w:val="99"/>
    <w:semiHidden/>
    <w:rsid w:val="00004CFB"/>
    <w:rPr>
      <w:sz w:val="20"/>
      <w:szCs w:val="20"/>
    </w:rPr>
  </w:style>
  <w:style w:type="character" w:styleId="EndnoteReference">
    <w:name w:val="endnote reference"/>
    <w:basedOn w:val="DefaultParagraphFont"/>
    <w:uiPriority w:val="99"/>
    <w:semiHidden/>
    <w:unhideWhenUsed/>
    <w:rsid w:val="00004CFB"/>
    <w:rPr>
      <w:vertAlign w:val="superscript"/>
    </w:rPr>
  </w:style>
  <w:style w:type="paragraph" w:styleId="FootnoteText">
    <w:name w:val="footnote text"/>
    <w:basedOn w:val="Normal"/>
    <w:link w:val="FootnoteTextChar"/>
    <w:uiPriority w:val="99"/>
    <w:semiHidden/>
    <w:unhideWhenUsed/>
    <w:rsid w:val="00004CFB"/>
    <w:pPr>
      <w:spacing w:line="240" w:lineRule="auto"/>
    </w:pPr>
    <w:rPr>
      <w:sz w:val="20"/>
      <w:szCs w:val="20"/>
    </w:rPr>
  </w:style>
  <w:style w:type="character" w:customStyle="1" w:styleId="FootnoteTextChar">
    <w:name w:val="Footnote Text Char"/>
    <w:basedOn w:val="DefaultParagraphFont"/>
    <w:link w:val="FootnoteText"/>
    <w:uiPriority w:val="99"/>
    <w:semiHidden/>
    <w:rsid w:val="00004CFB"/>
    <w:rPr>
      <w:sz w:val="20"/>
      <w:szCs w:val="20"/>
    </w:rPr>
  </w:style>
  <w:style w:type="character" w:styleId="FootnoteReference">
    <w:name w:val="footnote reference"/>
    <w:basedOn w:val="DefaultParagraphFont"/>
    <w:uiPriority w:val="99"/>
    <w:semiHidden/>
    <w:unhideWhenUsed/>
    <w:rsid w:val="00004CFB"/>
    <w:rPr>
      <w:vertAlign w:val="superscript"/>
    </w:rPr>
  </w:style>
  <w:style w:type="paragraph" w:styleId="Caption">
    <w:name w:val="caption"/>
    <w:basedOn w:val="Normal"/>
    <w:next w:val="Normal"/>
    <w:uiPriority w:val="35"/>
    <w:unhideWhenUsed/>
    <w:qFormat/>
    <w:rsid w:val="00A4139F"/>
    <w:pPr>
      <w:spacing w:after="200" w:line="240" w:lineRule="auto"/>
    </w:pPr>
    <w:rPr>
      <w:i/>
      <w:iCs/>
      <w:color w:val="44546A" w:themeColor="text2"/>
      <w:sz w:val="18"/>
      <w:szCs w:val="18"/>
    </w:rPr>
  </w:style>
  <w:style w:type="paragraph" w:styleId="ListParagraph">
    <w:name w:val="List Paragraph"/>
    <w:basedOn w:val="Normal"/>
    <w:uiPriority w:val="34"/>
    <w:qFormat/>
    <w:rsid w:val="001F3B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6612839">
      <w:bodyDiv w:val="1"/>
      <w:marLeft w:val="0"/>
      <w:marRight w:val="0"/>
      <w:marTop w:val="0"/>
      <w:marBottom w:val="0"/>
      <w:divBdr>
        <w:top w:val="none" w:sz="0" w:space="0" w:color="auto"/>
        <w:left w:val="none" w:sz="0" w:space="0" w:color="auto"/>
        <w:bottom w:val="none" w:sz="0" w:space="0" w:color="auto"/>
        <w:right w:val="none" w:sz="0" w:space="0" w:color="auto"/>
      </w:divBdr>
      <w:divsChild>
        <w:div w:id="734933384">
          <w:marLeft w:val="0"/>
          <w:marRight w:val="0"/>
          <w:marTop w:val="15"/>
          <w:marBottom w:val="15"/>
          <w:divBdr>
            <w:top w:val="none" w:sz="0" w:space="0" w:color="auto"/>
            <w:left w:val="none" w:sz="0" w:space="0" w:color="auto"/>
            <w:bottom w:val="none" w:sz="0" w:space="0" w:color="auto"/>
            <w:right w:val="none" w:sz="0" w:space="0" w:color="auto"/>
          </w:divBdr>
        </w:div>
        <w:div w:id="876158327">
          <w:marLeft w:val="0"/>
          <w:marRight w:val="0"/>
          <w:marTop w:val="15"/>
          <w:marBottom w:val="1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pixabay.com" TargetMode="External"/><Relationship Id="rId18" Type="http://schemas.openxmlformats.org/officeDocument/2006/relationships/image" Target="media/image9.png"/><Relationship Id="rId26" Type="http://schemas.openxmlformats.org/officeDocument/2006/relationships/image" Target="media/image12.emf"/><Relationship Id="rId39" Type="http://schemas.openxmlformats.org/officeDocument/2006/relationships/package" Target="embeddings/Microsoft_Visio_Drawing8.vsdx"/><Relationship Id="rId21" Type="http://schemas.openxmlformats.org/officeDocument/2006/relationships/image" Target="media/image10.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Visio_Drawing12.vsdx"/><Relationship Id="rId50" Type="http://schemas.openxmlformats.org/officeDocument/2006/relationships/package" Target="embeddings/Microsoft_Visio_Drawing13.vsdx"/><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package" Target="embeddings/Microsoft_Visio_Drawing22.vsdx"/><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Drawing3.vsdx"/><Relationship Id="rId11" Type="http://schemas.openxmlformats.org/officeDocument/2006/relationships/image" Target="media/image4.tmp"/><Relationship Id="rId24" Type="http://schemas.openxmlformats.org/officeDocument/2006/relationships/image" Target="media/image11.png"/><Relationship Id="rId32" Type="http://schemas.openxmlformats.org/officeDocument/2006/relationships/image" Target="media/image15.emf"/><Relationship Id="rId37" Type="http://schemas.openxmlformats.org/officeDocument/2006/relationships/package" Target="embeddings/Microsoft_Visio_Drawing7.vsdx"/><Relationship Id="rId40" Type="http://schemas.openxmlformats.org/officeDocument/2006/relationships/image" Target="media/image19.emf"/><Relationship Id="rId45" Type="http://schemas.openxmlformats.org/officeDocument/2006/relationships/package" Target="embeddings/Microsoft_Visio_Drawing11.vsdx"/><Relationship Id="rId53" Type="http://schemas.openxmlformats.org/officeDocument/2006/relationships/image" Target="media/image25.emf"/><Relationship Id="rId58" Type="http://schemas.openxmlformats.org/officeDocument/2006/relationships/package" Target="embeddings/Microsoft_Visio_Drawing17.vsdx"/><Relationship Id="rId66" Type="http://schemas.openxmlformats.org/officeDocument/2006/relationships/package" Target="embeddings/Microsoft_Visio_Drawing21.vsdx"/><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hyperlink" Target="https://github.com/ericjsy/web-dev/tree/master/concept/hierarchy" TargetMode="External"/><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image" Target="media/image27.emf"/><Relationship Id="rId61" Type="http://schemas.openxmlformats.org/officeDocument/2006/relationships/image" Target="media/image29.emf"/><Relationship Id="rId10" Type="http://schemas.openxmlformats.org/officeDocument/2006/relationships/image" Target="media/image3.tmp"/><Relationship Id="rId19" Type="http://schemas.openxmlformats.org/officeDocument/2006/relationships/hyperlink" Target="http://www.uglycakeshop.sg/" TargetMode="External"/><Relationship Id="rId31" Type="http://schemas.openxmlformats.org/officeDocument/2006/relationships/package" Target="embeddings/Microsoft_Visio_Drawing4.vsdx"/><Relationship Id="rId44" Type="http://schemas.openxmlformats.org/officeDocument/2006/relationships/image" Target="media/image21.emf"/><Relationship Id="rId52" Type="http://schemas.openxmlformats.org/officeDocument/2006/relationships/package" Target="embeddings/Microsoft_Visio_Drawing14.vsdx"/><Relationship Id="rId60" Type="http://schemas.openxmlformats.org/officeDocument/2006/relationships/package" Target="embeddings/Microsoft_Visio_Drawing18.vsdx"/><Relationship Id="rId65" Type="http://schemas.openxmlformats.org/officeDocument/2006/relationships/image" Target="media/image31.emf"/><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5.tmp"/><Relationship Id="rId22" Type="http://schemas.openxmlformats.org/officeDocument/2006/relationships/package" Target="embeddings/Microsoft_Visio_Drawing1.vsdx"/><Relationship Id="rId27" Type="http://schemas.openxmlformats.org/officeDocument/2006/relationships/package" Target="embeddings/Microsoft_Visio_Drawing2.vsdx"/><Relationship Id="rId30" Type="http://schemas.openxmlformats.org/officeDocument/2006/relationships/image" Target="media/image14.emf"/><Relationship Id="rId35" Type="http://schemas.openxmlformats.org/officeDocument/2006/relationships/package" Target="embeddings/Microsoft_Visio_Drawing6.vsdx"/><Relationship Id="rId43" Type="http://schemas.openxmlformats.org/officeDocument/2006/relationships/package" Target="embeddings/Microsoft_Visio_Drawing10.vsdx"/><Relationship Id="rId48" Type="http://schemas.openxmlformats.org/officeDocument/2006/relationships/hyperlink" Target="https://github.com/ericjsy/web-dev/tree/master/concept/hierarchy" TargetMode="External"/><Relationship Id="rId56" Type="http://schemas.openxmlformats.org/officeDocument/2006/relationships/package" Target="embeddings/Microsoft_Visio_Drawing16.vsdx"/><Relationship Id="rId64" Type="http://schemas.openxmlformats.org/officeDocument/2006/relationships/package" Target="embeddings/Microsoft_Visio_Drawing20.vsdx"/><Relationship Id="rId69" Type="http://schemas.openxmlformats.org/officeDocument/2006/relationships/image" Target="media/image33.emf"/><Relationship Id="rId8" Type="http://schemas.openxmlformats.org/officeDocument/2006/relationships/image" Target="media/image1.tmp"/><Relationship Id="rId51" Type="http://schemas.openxmlformats.org/officeDocument/2006/relationships/image" Target="media/image2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flickr.com" TargetMode="External"/><Relationship Id="rId17" Type="http://schemas.openxmlformats.org/officeDocument/2006/relationships/image" Target="media/image8.tmp"/><Relationship Id="rId25" Type="http://schemas.openxmlformats.org/officeDocument/2006/relationships/hyperlink" Target="https://github.com/ericjsy/web-dev/tree/master/concept/wireframes" TargetMode="External"/><Relationship Id="rId33" Type="http://schemas.openxmlformats.org/officeDocument/2006/relationships/package" Target="embeddings/Microsoft_Visio_Drawing5.vs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image" Target="media/image28.emf"/><Relationship Id="rId67" Type="http://schemas.openxmlformats.org/officeDocument/2006/relationships/image" Target="media/image32.emf"/><Relationship Id="rId20" Type="http://schemas.openxmlformats.org/officeDocument/2006/relationships/hyperlink" Target="http://www.saintgermainbakery.com/" TargetMode="External"/><Relationship Id="rId41" Type="http://schemas.openxmlformats.org/officeDocument/2006/relationships/package" Target="embeddings/Microsoft_Visio_Drawing9.vsdx"/><Relationship Id="rId54" Type="http://schemas.openxmlformats.org/officeDocument/2006/relationships/package" Target="embeddings/Microsoft_Visio_Drawing15.vsdx"/><Relationship Id="rId62" Type="http://schemas.openxmlformats.org/officeDocument/2006/relationships/package" Target="embeddings/Microsoft_Visio_Drawing19.vsdx"/><Relationship Id="rId70"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33FA7-1622-45A2-A3D5-ADF268E26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36</Pages>
  <Words>4055</Words>
  <Characters>23118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Eric Sy</cp:lastModifiedBy>
  <cp:revision>43</cp:revision>
  <dcterms:created xsi:type="dcterms:W3CDTF">2017-02-17T07:18:00Z</dcterms:created>
  <dcterms:modified xsi:type="dcterms:W3CDTF">2017-02-17T08:50:00Z</dcterms:modified>
</cp:coreProperties>
</file>