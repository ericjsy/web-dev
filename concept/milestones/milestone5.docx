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6C3C9E">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817876" w:rsidP="004C40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Server Side Programming - Milestone Five</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Default="005C4888" w:rsidP="005C4888">
      <w:pPr>
        <w:jc w:val="right"/>
        <w:rPr>
          <w:rFonts w:ascii="Times New Roman" w:hAnsi="Times New Roman" w:cs="Times New Roman"/>
          <w:b/>
        </w:rPr>
      </w:pPr>
    </w:p>
    <w:p w:rsidR="00181790" w:rsidRPr="00A02ECB" w:rsidRDefault="00181790"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5808F4" w:rsidRDefault="005C4888" w:rsidP="00181790">
      <w:pPr>
        <w:jc w:val="right"/>
        <w:rPr>
          <w:rFonts w:ascii="Times New Roman" w:hAnsi="Times New Roman" w:cs="Times New Roman"/>
          <w:b/>
          <w:strike/>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303602" w:rsidRDefault="00303602">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V.</w:t>
      </w:r>
      <w:r w:rsidRPr="00A02ECB">
        <w:rPr>
          <w:rFonts w:ascii="Times New Roman" w:eastAsia="Times New Roman" w:hAnsi="Times New Roman" w:cs="Times New Roman"/>
          <w:b/>
        </w:rPr>
        <w:tab/>
      </w:r>
      <w:r>
        <w:rPr>
          <w:rFonts w:ascii="Times New Roman" w:eastAsia="Times New Roman" w:hAnsi="Times New Roman" w:cs="Times New Roman"/>
          <w:b/>
        </w:rPr>
        <w:t>Server Side Programming</w:t>
      </w:r>
    </w:p>
    <w:p w:rsidR="00303602" w:rsidRPr="00A02EC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r>
      <w:r w:rsidR="00B95C10">
        <w:rPr>
          <w:rFonts w:ascii="Times New Roman" w:eastAsia="Times New Roman" w:hAnsi="Times New Roman" w:cs="Times New Roman"/>
          <w:sz w:val="20"/>
          <w:szCs w:val="20"/>
        </w:rPr>
        <w:t>4</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r>
      <w:r w:rsidR="00B95C10">
        <w:rPr>
          <w:rFonts w:ascii="Times New Roman" w:eastAsia="Times New Roman" w:hAnsi="Times New Roman" w:cs="Times New Roman"/>
          <w:sz w:val="20"/>
          <w:szCs w:val="20"/>
        </w:rPr>
        <w:t>4</w:t>
      </w:r>
    </w:p>
    <w:p w:rsidR="000F660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4</w:t>
      </w:r>
    </w:p>
    <w:p w:rsidR="00303602" w:rsidRPr="00303602" w:rsidRDefault="00303602" w:rsidP="00303602">
      <w:pPr>
        <w:tabs>
          <w:tab w:val="right" w:leader="dot" w:pos="9214"/>
        </w:tabs>
        <w:spacing w:line="360" w:lineRule="auto"/>
        <w:contextualSpacing/>
        <w:rPr>
          <w:rFonts w:ascii="Times New Roman" w:eastAsia="Times New Roman" w:hAnsi="Times New Roman" w:cs="Times New Roman"/>
          <w:sz w:val="20"/>
          <w:szCs w:val="2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9</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21</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33</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303602" w:rsidRPr="00303602"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37</w:t>
      </w: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432E34">
        <w:rPr>
          <w:rFonts w:ascii="Times New Roman" w:eastAsia="Times New Roman" w:hAnsi="Times New Roman" w:cs="Times New Roman"/>
          <w:sz w:val="20"/>
          <w:szCs w:val="20"/>
        </w:rPr>
        <w:tab/>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r w:rsidR="00432E34">
        <w:rPr>
          <w:rFonts w:ascii="Times New Roman" w:eastAsia="Times New Roman" w:hAnsi="Times New Roman" w:cs="Times New Roman"/>
          <w:sz w:val="20"/>
          <w:szCs w:val="20"/>
        </w:rPr>
        <w:t>1</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Additional Work Completed</w:t>
      </w:r>
      <w:r>
        <w:rPr>
          <w:rFonts w:ascii="Times New Roman" w:eastAsia="Times New Roman" w:hAnsi="Times New Roman" w:cs="Times New Roman"/>
          <w:sz w:val="20"/>
          <w:szCs w:val="20"/>
        </w:rPr>
        <w:tab/>
        <w:t>43</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w:t>
      </w:r>
      <w:r w:rsidR="00432E34">
        <w:rPr>
          <w:rFonts w:ascii="Times New Roman" w:eastAsia="Times New Roman" w:hAnsi="Times New Roman" w:cs="Times New Roman"/>
          <w:sz w:val="20"/>
          <w:szCs w:val="20"/>
        </w:rPr>
        <w:t>tions from Previous Milestones</w:t>
      </w:r>
      <w:r w:rsidR="00432E34">
        <w:rPr>
          <w:rFonts w:ascii="Times New Roman" w:eastAsia="Times New Roman" w:hAnsi="Times New Roman" w:cs="Times New Roman"/>
          <w:sz w:val="20"/>
          <w:szCs w:val="20"/>
        </w:rPr>
        <w:tab/>
        <w:t>43</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43</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sidR="00432E34">
        <w:rPr>
          <w:rFonts w:ascii="Times New Roman" w:eastAsia="Times New Roman" w:hAnsi="Times New Roman" w:cs="Times New Roman"/>
          <w:sz w:val="20"/>
          <w:szCs w:val="20"/>
        </w:rPr>
        <w:tab/>
        <w:t>44</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 and jQuer</w:t>
      </w:r>
      <w:r w:rsidR="00432E34">
        <w:rPr>
          <w:rFonts w:ascii="Times New Roman" w:eastAsia="Times New Roman" w:hAnsi="Times New Roman" w:cs="Times New Roman"/>
          <w:sz w:val="20"/>
          <w:szCs w:val="20"/>
        </w:rPr>
        <w:t>y</w:t>
      </w:r>
      <w:r w:rsidR="00432E34">
        <w:rPr>
          <w:rFonts w:ascii="Times New Roman" w:eastAsia="Times New Roman" w:hAnsi="Times New Roman" w:cs="Times New Roman"/>
          <w:sz w:val="20"/>
          <w:szCs w:val="20"/>
        </w:rPr>
        <w:tab/>
        <w:t>44</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w:t>
      </w:r>
      <w:r w:rsidR="00432E34">
        <w:rPr>
          <w:rFonts w:ascii="Times New Roman" w:eastAsia="Times New Roman" w:hAnsi="Times New Roman" w:cs="Times New Roman"/>
          <w:sz w:val="20"/>
          <w:szCs w:val="20"/>
        </w:rPr>
        <w:t>sting with JavaScript Disabled</w:t>
      </w:r>
      <w:r w:rsidR="00432E34">
        <w:rPr>
          <w:rFonts w:ascii="Times New Roman" w:eastAsia="Times New Roman" w:hAnsi="Times New Roman" w:cs="Times New Roman"/>
          <w:sz w:val="20"/>
          <w:szCs w:val="20"/>
        </w:rPr>
        <w:tab/>
        <w:t>44</w:t>
      </w:r>
    </w:p>
    <w:p w:rsidR="00303602" w:rsidRDefault="00303602">
      <w:pPr>
        <w:rPr>
          <w:rFonts w:ascii="Times New Roman" w:eastAsia="Times New Roman" w:hAnsi="Times New Roman" w:cs="Times New Roman"/>
          <w:b/>
        </w:rPr>
      </w:pPr>
    </w:p>
    <w:p w:rsidR="00303602" w:rsidRDefault="00303602">
      <w:pPr>
        <w:rPr>
          <w:rFonts w:ascii="Times New Roman" w:eastAsia="Times New Roman" w:hAnsi="Times New Roman" w:cs="Times New Roman"/>
          <w:b/>
        </w:rPr>
      </w:pPr>
      <w:r>
        <w:rPr>
          <w:rFonts w:ascii="Times New Roman" w:eastAsia="Times New Roman" w:hAnsi="Times New Roman" w:cs="Times New Roman"/>
          <w:b/>
        </w:rPr>
        <w:br w:type="page"/>
      </w:r>
    </w:p>
    <w:p w:rsidR="006A554E" w:rsidRPr="004A0329" w:rsidRDefault="006A554E" w:rsidP="006A554E">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V</w:t>
      </w:r>
      <w:r w:rsidRPr="004A0329">
        <w:rPr>
          <w:rFonts w:ascii="Times New Roman" w:eastAsia="Times New Roman" w:hAnsi="Times New Roman" w:cs="Times New Roman"/>
          <w:b/>
          <w:color w:val="auto"/>
          <w:sz w:val="32"/>
          <w:szCs w:val="32"/>
        </w:rPr>
        <w:t xml:space="preserve">. </w:t>
      </w:r>
      <w:r>
        <w:rPr>
          <w:rFonts w:ascii="Times New Roman" w:eastAsia="Times New Roman" w:hAnsi="Times New Roman" w:cs="Times New Roman"/>
          <w:b/>
          <w:color w:val="auto"/>
          <w:sz w:val="32"/>
          <w:szCs w:val="32"/>
        </w:rPr>
        <w:t>Server Side Programming</w:t>
      </w:r>
    </w:p>
    <w:p w:rsidR="00490D75" w:rsidRDefault="00490D75">
      <w:pPr>
        <w:rPr>
          <w:rFonts w:ascii="Times New Roman" w:hAnsi="Times New Roman" w:cs="Times New Roman"/>
          <w:color w:val="000000"/>
          <w:sz w:val="22"/>
          <w:szCs w:val="22"/>
        </w:rPr>
      </w:pPr>
    </w:p>
    <w:p w:rsidR="006A554E" w:rsidRPr="006A554E" w:rsidRDefault="006A554E" w:rsidP="006A554E">
      <w:pPr>
        <w:pStyle w:val="Heading7"/>
        <w:spacing w:before="0" w:after="240" w:line="240" w:lineRule="auto"/>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URL</w:t>
      </w:r>
    </w:p>
    <w:p w:rsidR="003A3395" w:rsidRDefault="00E44008" w:rsidP="006942FC">
      <w:pPr>
        <w:pStyle w:val="Heading7"/>
        <w:spacing w:before="0" w:after="220" w:line="240" w:lineRule="auto"/>
        <w:rPr>
          <w:rStyle w:val="Hyperlink"/>
          <w:rFonts w:ascii="Times New Roman" w:eastAsia="Times New Roman" w:hAnsi="Times New Roman" w:cs="Times New Roman"/>
          <w:lang w:eastAsia="en-US"/>
        </w:rPr>
      </w:pPr>
      <w:hyperlink r:id="rId8" w:history="1">
        <w:r w:rsidR="003A3395" w:rsidRPr="00113650">
          <w:rPr>
            <w:rStyle w:val="Hyperlink"/>
            <w:rFonts w:ascii="Times New Roman" w:eastAsia="Times New Roman" w:hAnsi="Times New Roman" w:cs="Times New Roman"/>
            <w:lang w:eastAsia="en-US"/>
          </w:rPr>
          <w:t>http://students.bcitdev.com/A01005523/Milestone5Directory/views/index.php</w:t>
        </w:r>
      </w:hyperlink>
    </w:p>
    <w:p w:rsidR="00E44F8A" w:rsidRPr="00E44F8A" w:rsidRDefault="00E44F8A" w:rsidP="00E44F8A"/>
    <w:p w:rsidR="006A554E" w:rsidRPr="004065C1" w:rsidRDefault="006A554E" w:rsidP="004065C1">
      <w:pPr>
        <w:pStyle w:val="Heading7"/>
        <w:spacing w:before="0" w:after="220" w:line="240" w:lineRule="auto"/>
        <w:rPr>
          <w:rFonts w:eastAsia="Times New Roman"/>
          <w:i w:val="0"/>
          <w:iCs w:val="0"/>
          <w:color w:val="auto"/>
          <w:lang w:eastAsia="en-US"/>
        </w:rPr>
      </w:pPr>
      <w:r>
        <w:rPr>
          <w:rFonts w:ascii="Times New Roman" w:eastAsia="Times New Roman" w:hAnsi="Times New Roman" w:cs="Times New Roman"/>
          <w:b/>
          <w:i w:val="0"/>
          <w:color w:val="auto"/>
          <w:sz w:val="24"/>
          <w:szCs w:val="24"/>
        </w:rPr>
        <w:t>List of Completed Items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COMP</w:t>
      </w:r>
      <w:r w:rsidR="009F33FD">
        <w:rPr>
          <w:rFonts w:ascii="Times New Roman" w:eastAsia="Times New Roman" w:hAnsi="Times New Roman" w:cs="Times New Roman"/>
          <w:sz w:val="22"/>
          <w:szCs w:val="22"/>
        </w:rPr>
        <w:t xml:space="preserve"> 1536 forum has been integrated. The following pages have been added:</w:t>
      </w:r>
    </w:p>
    <w:p w:rsidR="009F33FD" w:rsidRDefault="009F33FD"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.DS_Store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add_response.php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add_topic_form.php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config.php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created</w:t>
      </w:r>
      <w:r w:rsidR="007C1774">
        <w:rPr>
          <w:rFonts w:ascii="Times New Roman" w:eastAsia="Times New Roman" w:hAnsi="Times New Roman" w:cs="Times New Roman"/>
          <w:sz w:val="22"/>
          <w:szCs w:val="22"/>
        </w:rPr>
        <w:t>b</w:t>
      </w:r>
      <w:r>
        <w:rPr>
          <w:rFonts w:ascii="Times New Roman" w:eastAsia="Times New Roman" w:hAnsi="Times New Roman" w:cs="Times New Roman"/>
          <w:sz w:val="22"/>
          <w:szCs w:val="22"/>
        </w:rPr>
        <w:t>.sql</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forum.php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functions.php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login_form.php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register_form.php</w:t>
      </w:r>
    </w:p>
    <w:p w:rsidR="009F33FD"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view_topic.php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All pages have been converted to php docume</w:t>
      </w:r>
      <w:r w:rsidR="006C7E19">
        <w:rPr>
          <w:rFonts w:ascii="Times New Roman" w:eastAsia="Times New Roman" w:hAnsi="Times New Roman" w:cs="Times New Roman"/>
          <w:sz w:val="22"/>
          <w:szCs w:val="22"/>
        </w:rPr>
        <w:t>nts</w:t>
      </w:r>
      <w:r>
        <w:rPr>
          <w:rFonts w:ascii="Times New Roman" w:eastAsia="Times New Roman" w:hAnsi="Times New Roman" w:cs="Times New Roman"/>
          <w:sz w:val="22"/>
          <w:szCs w:val="22"/>
        </w:rPr>
        <w:t>:</w:t>
      </w:r>
    </w:p>
    <w:p w:rsidR="005759D2" w:rsidRDefault="005759D2"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aboutus.php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cart.php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catering.php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checkout.php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contact.php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products.php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signin.php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testimonials.php</w:t>
      </w:r>
    </w:p>
    <w:p w:rsidR="00DC08D6"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useraccount.php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 and footer are now separate php documents:</w:t>
      </w:r>
    </w:p>
    <w:p w:rsidR="009E64EC" w:rsidRDefault="009E64EC"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headerForum.php</w:t>
      </w:r>
    </w:p>
    <w:p w:rsidR="009F33FD" w:rsidRDefault="008428CA" w:rsidP="009F33FD">
      <w:pPr>
        <w:rPr>
          <w:rFonts w:ascii="Times New Roman" w:eastAsia="Times New Roman" w:hAnsi="Times New Roman" w:cs="Times New Roman"/>
          <w:sz w:val="22"/>
          <w:szCs w:val="22"/>
        </w:rPr>
      </w:pPr>
      <w:r>
        <w:rPr>
          <w:rFonts w:ascii="Times New Roman" w:eastAsia="Times New Roman" w:hAnsi="Times New Roman" w:cs="Times New Roman"/>
          <w:sz w:val="22"/>
          <w:szCs w:val="22"/>
        </w:rPr>
        <w:t>footer.php</w:t>
      </w:r>
      <w:r w:rsidR="009F33FD" w:rsidRPr="009F33FD">
        <w:rPr>
          <w:rFonts w:ascii="Times New Roman" w:eastAsia="Times New Roman" w:hAnsi="Times New Roman" w:cs="Times New Roman"/>
          <w:sz w:val="22"/>
          <w:szCs w:val="22"/>
        </w:rPr>
        <w:t xml:space="preserve"> </w:t>
      </w:r>
    </w:p>
    <w:p w:rsidR="009F33FD" w:rsidRDefault="009F33FD" w:rsidP="009F33FD">
      <w:pPr>
        <w:rPr>
          <w:rFonts w:ascii="Times New Roman" w:eastAsia="Times New Roman" w:hAnsi="Times New Roman" w:cs="Times New Roman"/>
          <w:sz w:val="22"/>
          <w:szCs w:val="22"/>
        </w:rPr>
      </w:pPr>
      <w:r>
        <w:rPr>
          <w:rFonts w:ascii="Times New Roman" w:eastAsia="Times New Roman" w:hAnsi="Times New Roman" w:cs="Times New Roman"/>
          <w:sz w:val="22"/>
          <w:szCs w:val="22"/>
        </w:rPr>
        <w:t>footerForum.php</w:t>
      </w:r>
    </w:p>
    <w:p w:rsidR="00E44008" w:rsidRDefault="00E44008" w:rsidP="009F33FD">
      <w:pPr>
        <w:rPr>
          <w:rFonts w:ascii="Times New Roman" w:eastAsia="Times New Roman" w:hAnsi="Times New Roman" w:cs="Times New Roman"/>
          <w:sz w:val="22"/>
          <w:szCs w:val="22"/>
        </w:rPr>
      </w:pPr>
    </w:p>
    <w:p w:rsidR="00E44008" w:rsidRDefault="00E44008" w:rsidP="009F33FD">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Header and footer were moved to separate php documents </w:t>
      </w:r>
      <w:r w:rsidR="002239FD">
        <w:rPr>
          <w:rFonts w:ascii="Times New Roman" w:eastAsia="Times New Roman" w:hAnsi="Times New Roman" w:cs="Times New Roman"/>
          <w:sz w:val="22"/>
          <w:szCs w:val="22"/>
        </w:rPr>
        <w:t>since they were similar across all pages and that it is easier to edit across all pages since only one file would have to be edited.</w:t>
      </w:r>
    </w:p>
    <w:p w:rsidR="006A554E" w:rsidRDefault="006A554E"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lastRenderedPageBreak/>
        <w:t>Additional Work Completed</w:t>
      </w:r>
    </w:p>
    <w:p w:rsidR="008428CA" w:rsidRDefault="004B2BCE"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a drop-down menu on the sign-in icon, which allows users to navigate to their account page, the forum, and log out from any page on the site.</w:t>
      </w:r>
    </w:p>
    <w:p w:rsidR="00A71C4B" w:rsidRPr="008428CA" w:rsidRDefault="00A71C4B" w:rsidP="008428CA">
      <w:pPr>
        <w:spacing w:after="220"/>
        <w:rPr>
          <w:rFonts w:ascii="Times New Roman" w:eastAsia="Times New Roman" w:hAnsi="Times New Roman" w:cs="Times New Roman"/>
          <w:sz w:val="22"/>
          <w:szCs w:val="22"/>
        </w:rPr>
      </w:pPr>
    </w:p>
    <w:p w:rsidR="006A554E" w:rsidRPr="006A554E" w:rsidRDefault="00537C91" w:rsidP="006A554E">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Deviations f</w:t>
      </w:r>
      <w:r w:rsidR="006A554E" w:rsidRPr="006A554E">
        <w:rPr>
          <w:rFonts w:ascii="Times New Roman" w:eastAsia="Times New Roman" w:hAnsi="Times New Roman" w:cs="Times New Roman"/>
          <w:b/>
          <w:sz w:val="24"/>
          <w:szCs w:val="24"/>
        </w:rPr>
        <w:t>rom Previous Milestones</w:t>
      </w:r>
    </w:p>
    <w:p w:rsid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chosen to go back to the fluid layout.</w:t>
      </w:r>
    </w:p>
    <w:p w:rsidR="00181790"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the forum.</w:t>
      </w:r>
    </w:p>
    <w:p w:rsidR="00181790" w:rsidRP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did not create our own database due to time restraints, and thus we are sharing the COMP 1536 database with the rest of the class. Due to this restriction, we cannot add data to the database other than registering new users. </w:t>
      </w:r>
      <w:r w:rsidR="00AC0ED0">
        <w:rPr>
          <w:rFonts w:ascii="Times New Roman" w:eastAsia="Times New Roman" w:hAnsi="Times New Roman" w:cs="Times New Roman"/>
          <w:sz w:val="22"/>
          <w:szCs w:val="22"/>
        </w:rPr>
        <w:t>Thus, w</w:t>
      </w:r>
      <w:r>
        <w:rPr>
          <w:rFonts w:ascii="Times New Roman" w:eastAsia="Times New Roman" w:hAnsi="Times New Roman" w:cs="Times New Roman"/>
          <w:sz w:val="22"/>
          <w:szCs w:val="22"/>
        </w:rPr>
        <w:t>e are unable to save any user data (passwords, dietary restrictions, past orders) on the user account page, and update the cart.</w:t>
      </w:r>
    </w:p>
    <w:p w:rsidR="00FE5688" w:rsidRDefault="00FE5688" w:rsidP="006A554E">
      <w:pPr>
        <w:spacing w:after="240"/>
        <w:rPr>
          <w:rFonts w:ascii="Times New Roman" w:eastAsia="Times New Roman" w:hAnsi="Times New Roman" w:cs="Times New Roman"/>
          <w:b/>
          <w:sz w:val="24"/>
          <w:szCs w:val="24"/>
        </w:rPr>
      </w:pP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Key Issues Encountered (including those outstanding)</w:t>
      </w:r>
    </w:p>
    <w:p w:rsidR="003C28EC" w:rsidRDefault="003C28EC" w:rsidP="00F33885">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Our team lost a group member between Milestones 4 and 5; this, along with the time constraints, prevented us from completing as much functionality as we originally planned.</w:t>
      </w:r>
    </w:p>
    <w:p w:rsidR="009777DC" w:rsidRDefault="00900C0F">
      <w:pPr>
        <w:rPr>
          <w:rFonts w:ascii="Times New Roman" w:hAnsi="Times New Roman" w:cs="Times New Roman"/>
          <w:color w:val="000000"/>
          <w:sz w:val="22"/>
          <w:szCs w:val="22"/>
        </w:rPr>
      </w:pPr>
      <w:r>
        <w:rPr>
          <w:rFonts w:ascii="Times New Roman" w:hAnsi="Times New Roman" w:cs="Times New Roman"/>
          <w:color w:val="000000"/>
          <w:sz w:val="22"/>
          <w:szCs w:val="22"/>
        </w:rPr>
        <w:t xml:space="preserve">We had several broken links </w:t>
      </w:r>
      <w:r w:rsidR="00550468">
        <w:rPr>
          <w:rFonts w:ascii="Times New Roman" w:hAnsi="Times New Roman" w:cs="Times New Roman"/>
          <w:color w:val="000000"/>
          <w:sz w:val="22"/>
          <w:szCs w:val="22"/>
        </w:rPr>
        <w:t>when we integrated</w:t>
      </w:r>
      <w:r w:rsidR="009777DC">
        <w:rPr>
          <w:rFonts w:ascii="Times New Roman" w:hAnsi="Times New Roman" w:cs="Times New Roman"/>
          <w:color w:val="000000"/>
          <w:sz w:val="22"/>
          <w:szCs w:val="22"/>
        </w:rPr>
        <w:t xml:space="preserve"> the forum pages. We fixed this by redirecting the pages to our own log in page.</w:t>
      </w:r>
    </w:p>
    <w:p w:rsidR="004046A8" w:rsidRDefault="004046A8">
      <w:pPr>
        <w:rPr>
          <w:rFonts w:ascii="Times New Roman" w:hAnsi="Times New Roman" w:cs="Times New Roman"/>
          <w:color w:val="000000"/>
          <w:sz w:val="22"/>
          <w:szCs w:val="22"/>
        </w:rPr>
      </w:pPr>
    </w:p>
    <w:p w:rsidR="004046A8" w:rsidRDefault="004046A8">
      <w:pPr>
        <w:rPr>
          <w:rFonts w:ascii="Times New Roman" w:hAnsi="Times New Roman" w:cs="Times New Roman"/>
          <w:color w:val="000000"/>
          <w:sz w:val="22"/>
          <w:szCs w:val="22"/>
        </w:rPr>
      </w:pPr>
      <w:r>
        <w:rPr>
          <w:rFonts w:ascii="Times New Roman" w:hAnsi="Times New Roman" w:cs="Times New Roman"/>
          <w:color w:val="000000"/>
          <w:sz w:val="22"/>
          <w:szCs w:val="22"/>
        </w:rPr>
        <w:t xml:space="preserve">If the user fails the login, then tries to log in with empty fields, both the JavaScript and PHP error messages appear next to each other. We </w:t>
      </w:r>
      <w:r w:rsidR="000F22B4">
        <w:rPr>
          <w:rFonts w:ascii="Times New Roman" w:hAnsi="Times New Roman" w:cs="Times New Roman"/>
          <w:color w:val="000000"/>
          <w:sz w:val="22"/>
          <w:szCs w:val="22"/>
        </w:rPr>
        <w:t xml:space="preserve">successfully </w:t>
      </w:r>
      <w:r>
        <w:rPr>
          <w:rFonts w:ascii="Times New Roman" w:hAnsi="Times New Roman" w:cs="Times New Roman"/>
          <w:color w:val="000000"/>
          <w:sz w:val="22"/>
          <w:szCs w:val="22"/>
        </w:rPr>
        <w:t>adjusted our JavaScript validation so that the PHP error message gets cleared when the JavaScript error message appears.</w:t>
      </w:r>
    </w:p>
    <w:p w:rsidR="000F22B4" w:rsidRDefault="000F22B4">
      <w:pPr>
        <w:rPr>
          <w:rFonts w:ascii="Times New Roman" w:hAnsi="Times New Roman" w:cs="Times New Roman"/>
          <w:color w:val="000000"/>
          <w:sz w:val="22"/>
          <w:szCs w:val="22"/>
        </w:rPr>
      </w:pPr>
    </w:p>
    <w:p w:rsidR="000F22B4" w:rsidRDefault="000F22B4">
      <w:pPr>
        <w:rPr>
          <w:rFonts w:ascii="Times New Roman" w:hAnsi="Times New Roman" w:cs="Times New Roman"/>
          <w:color w:val="000000"/>
          <w:sz w:val="22"/>
          <w:szCs w:val="22"/>
        </w:rPr>
      </w:pPr>
      <w:r>
        <w:rPr>
          <w:rFonts w:ascii="Times New Roman" w:hAnsi="Times New Roman" w:cs="Times New Roman"/>
          <w:color w:val="000000"/>
          <w:sz w:val="22"/>
          <w:szCs w:val="22"/>
        </w:rPr>
        <w:t>In addition, forum posts and responses were not validated previously allowing for empty fields to be submitted</w:t>
      </w:r>
      <w:r w:rsidR="00EE0EDE">
        <w:rPr>
          <w:rFonts w:ascii="Times New Roman" w:hAnsi="Times New Roman" w:cs="Times New Roman"/>
          <w:color w:val="000000"/>
          <w:sz w:val="22"/>
          <w:szCs w:val="22"/>
        </w:rPr>
        <w:t>. All text responses have been validated to not be empty upon submission.</w:t>
      </w:r>
      <w:bookmarkStart w:id="0" w:name="_GoBack"/>
      <w:bookmarkEnd w:id="0"/>
    </w:p>
    <w:p w:rsidR="00490D75" w:rsidRDefault="00490D75">
      <w:pPr>
        <w:rPr>
          <w:rFonts w:ascii="Times New Roman" w:hAnsi="Times New Roman" w:cs="Times New Roman"/>
          <w:color w:val="000000"/>
          <w:sz w:val="22"/>
          <w:szCs w:val="22"/>
        </w:rPr>
      </w:pPr>
    </w:p>
    <w:p w:rsidR="00DD4B7C" w:rsidRDefault="00DD4B7C">
      <w:pPr>
        <w:rPr>
          <w:rFonts w:ascii="Times New Roman" w:hAnsi="Times New Roman" w:cs="Times New Roman"/>
          <w:color w:val="000000"/>
          <w:sz w:val="22"/>
          <w:szCs w:val="22"/>
        </w:rPr>
      </w:pPr>
      <w:r>
        <w:rPr>
          <w:rFonts w:ascii="Times New Roman" w:hAnsi="Times New Roman" w:cs="Times New Roman"/>
          <w:color w:val="000000"/>
          <w:sz w:val="22"/>
          <w:szCs w:val="22"/>
        </w:rPr>
        <w:t>We fixed all the contrast errors, empty link errors, and formatting alerts for missing headings as listed on the Wave Report Evaluator.</w:t>
      </w: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E75333" w:rsidRDefault="00E75333">
      <w:pPr>
        <w:rPr>
          <w:rFonts w:ascii="Times New Roman" w:hAnsi="Times New Roman" w:cs="Times New Roman"/>
          <w:color w:val="000000"/>
          <w:sz w:val="22"/>
          <w:szCs w:val="22"/>
        </w:rPr>
      </w:pPr>
    </w:p>
    <w:p w:rsidR="000172A5" w:rsidRDefault="000172A5">
      <w:pPr>
        <w:rPr>
          <w:rFonts w:ascii="Times New Roman" w:eastAsia="Times New Roman" w:hAnsi="Times New Roman" w:cs="Times New Roman"/>
          <w:b/>
          <w:sz w:val="40"/>
          <w:szCs w:val="40"/>
        </w:rPr>
      </w:pPr>
    </w:p>
    <w:p w:rsidR="00B92458" w:rsidRDefault="00B92458" w:rsidP="00B92458">
      <w:pPr>
        <w:jc w:val="center"/>
      </w:pPr>
      <w:r>
        <w:rPr>
          <w:rFonts w:ascii="Times New Roman" w:eastAsia="Times New Roman" w:hAnsi="Times New Roman" w:cs="Times New Roman"/>
          <w:b/>
          <w:sz w:val="40"/>
          <w:szCs w:val="40"/>
        </w:rPr>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w:t>
      </w:r>
      <w:r w:rsidRPr="00030E33">
        <w:rPr>
          <w:rFonts w:ascii="Times New Roman" w:eastAsia="Times New Roman" w:hAnsi="Times New Roman" w:cs="Times New Roman"/>
          <w:sz w:val="21"/>
          <w:szCs w:val="21"/>
        </w:rPr>
        <w:lastRenderedPageBreak/>
        <w:t xml:space="preserve">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10">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5808F4" w:rsidRDefault="005808F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303pt" o:ole="">
            <v:imagedata r:id="rId11" o:title=""/>
          </v:shape>
          <o:OLEObject Type="Embed" ProgID="Visio.Drawing.15" ShapeID="_x0000_i1025" DrawAspect="Content" ObjectID="_1553633429" r:id="rId1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3"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5"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26" type="#_x0000_t75" style="width:366.85pt;height:527.15pt" o:ole="">
            <v:imagedata r:id="rId16" o:title=""/>
          </v:shape>
          <o:OLEObject Type="Embed" ProgID="Visio.Drawing.15" ShapeID="_x0000_i1026" DrawAspect="Content" ObjectID="_1553633430" r:id="rId17"/>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3pt;height:567pt" o:ole="">
            <v:imagedata r:id="rId18" o:title=""/>
          </v:shape>
          <o:OLEObject Type="Embed" ProgID="Visio.Drawing.15" ShapeID="_x0000_i1027" DrawAspect="Content" ObjectID="_1553633431" r:id="rId19"/>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7pt;height:567pt" o:ole="">
            <v:imagedata r:id="rId20" o:title=""/>
          </v:shape>
          <o:OLEObject Type="Embed" ProgID="Visio.Drawing.15" ShapeID="_x0000_i1028" DrawAspect="Content" ObjectID="_1553633432" r:id="rId21"/>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55pt;height:538.3pt;mso-position-horizontal:absolute" o:ole="">
            <v:imagedata r:id="rId22" o:title=""/>
          </v:shape>
          <o:OLEObject Type="Embed" ProgID="Visio.Drawing.15" ShapeID="_x0000_i1029" DrawAspect="Content" ObjectID="_1553633433" r:id="rId2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3pt;height:225pt" o:ole="">
            <v:imagedata r:id="rId24" o:title=""/>
          </v:shape>
          <o:OLEObject Type="Embed" ProgID="Visio.Drawing.15" ShapeID="_x0000_i1030" DrawAspect="Content" ObjectID="_1553633434" r:id="rId25"/>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85pt;height:567pt" o:ole="">
            <v:imagedata r:id="rId26" o:title=""/>
          </v:shape>
          <o:OLEObject Type="Embed" ProgID="Visio.Drawing.15" ShapeID="_x0000_i1031" DrawAspect="Content" ObjectID="_1553633435" r:id="rId27"/>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45pt;height:567.45pt" o:ole="">
            <v:imagedata r:id="rId28" o:title=""/>
          </v:shape>
          <o:OLEObject Type="Embed" ProgID="Visio.Drawing.15" ShapeID="_x0000_i1032" DrawAspect="Content" ObjectID="_1553633436" r:id="rId29"/>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15pt;height:567pt" o:ole="">
            <v:imagedata r:id="rId30" o:title=""/>
          </v:shape>
          <o:OLEObject Type="Embed" ProgID="Visio.Drawing.15" ShapeID="_x0000_i1033" DrawAspect="Content" ObjectID="_1553633437" r:id="rId31"/>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3pt;height:566.55pt" o:ole="">
            <v:imagedata r:id="rId32" o:title=""/>
          </v:shape>
          <o:OLEObject Type="Embed" ProgID="Visio.Drawing.15" ShapeID="_x0000_i1034" DrawAspect="Content" ObjectID="_1553633438" r:id="rId3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7pt;height:567pt" o:ole="">
            <v:imagedata r:id="rId34" o:title=""/>
          </v:shape>
          <o:OLEObject Type="Embed" ProgID="Visio.Drawing.15" ShapeID="_x0000_i1035" DrawAspect="Content" ObjectID="_1553633439" r:id="rId35"/>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7pt;height:567pt" o:ole="">
            <v:imagedata r:id="rId36" o:title=""/>
          </v:shape>
          <o:OLEObject Type="Embed" ProgID="Visio.Drawing.15" ShapeID="_x0000_i1036" DrawAspect="Content" ObjectID="_1553633440" r:id="rId37"/>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E44008" w:rsidP="00B92458">
      <w:pPr>
        <w:jc w:val="both"/>
        <w:rPr>
          <w:rStyle w:val="Hyperlink"/>
          <w:rFonts w:ascii="Times New Roman" w:hAnsi="Times New Roman" w:cs="Times New Roman"/>
          <w:sz w:val="21"/>
          <w:szCs w:val="21"/>
        </w:rPr>
      </w:pPr>
      <w:hyperlink r:id="rId38"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45pt;height:537.45pt;mso-position-horizontal:absolute;mso-position-vertical:absolute" o:ole="">
            <v:imagedata r:id="rId39" o:title=""/>
          </v:shape>
          <o:OLEObject Type="Embed" ProgID="Visio.Drawing.15" ShapeID="_x0000_i1037" DrawAspect="Content" ObjectID="_1553633441" r:id="rId40"/>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3pt;height:567pt" o:ole="">
            <v:imagedata r:id="rId41" o:title=""/>
          </v:shape>
          <o:OLEObject Type="Embed" ProgID="Visio.Drawing.15" ShapeID="_x0000_i1038" DrawAspect="Content" ObjectID="_1553633442" r:id="rId4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7pt;height:567pt" o:ole="">
            <v:imagedata r:id="rId43" o:title=""/>
          </v:shape>
          <o:OLEObject Type="Embed" ProgID="Visio.Drawing.15" ShapeID="_x0000_i1039" DrawAspect="Content" ObjectID="_1553633443" r:id="rId44"/>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7pt;height:567pt" o:ole="">
            <v:imagedata r:id="rId45" o:title=""/>
          </v:shape>
          <o:OLEObject Type="Embed" ProgID="Visio.Drawing.15" ShapeID="_x0000_i1040" DrawAspect="Content" ObjectID="_1553633444" r:id="rId46"/>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3pt;height:225pt" o:ole="">
            <v:imagedata r:id="rId47" o:title=""/>
          </v:shape>
          <o:OLEObject Type="Embed" ProgID="Visio.Drawing.15" ShapeID="_x0000_i1041" DrawAspect="Content" ObjectID="_1553633445" r:id="rId48"/>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85pt;height:567pt" o:ole="">
            <v:imagedata r:id="rId49" o:title=""/>
          </v:shape>
          <o:OLEObject Type="Embed" ProgID="Visio.Drawing.15" ShapeID="_x0000_i1042" DrawAspect="Content" ObjectID="_1553633446" r:id="rId50"/>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45pt;height:567.45pt" o:ole="">
            <v:imagedata r:id="rId51" o:title=""/>
          </v:shape>
          <o:OLEObject Type="Embed" ProgID="Visio.Drawing.15" ShapeID="_x0000_i1043" DrawAspect="Content" ObjectID="_1553633447" r:id="rId5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15pt;height:567pt" o:ole="">
            <v:imagedata r:id="rId53" o:title=""/>
          </v:shape>
          <o:OLEObject Type="Embed" ProgID="Visio.Drawing.15" ShapeID="_x0000_i1044" DrawAspect="Content" ObjectID="_1553633448" r:id="rId54"/>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55pt;height:566.55pt;mso-position-vertical:absolute" o:ole="">
            <v:imagedata r:id="rId55" o:title=""/>
          </v:shape>
          <o:OLEObject Type="Embed" ProgID="Visio.Drawing.15" ShapeID="_x0000_i1045" DrawAspect="Content" ObjectID="_1553633449" r:id="rId56"/>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7pt;height:567pt" o:ole="">
            <v:imagedata r:id="rId57" o:title=""/>
          </v:shape>
          <o:OLEObject Type="Embed" ProgID="Visio.Drawing.15" ShapeID="_x0000_i1046" DrawAspect="Content" ObjectID="_1553633450" r:id="rId58"/>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7pt;height:567pt" o:ole="">
            <v:imagedata r:id="rId59" o:title=""/>
          </v:shape>
          <o:OLEObject Type="Embed" ProgID="Visio.Drawing.15" ShapeID="_x0000_i1047" DrawAspect="Content" ObjectID="_1553633451" r:id="rId60"/>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1"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4">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5">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6"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7"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8">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E44008" w:rsidRPr="000F45C5" w:rsidRDefault="00E44008"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E44008" w:rsidRPr="000F45C5" w:rsidRDefault="00E44008"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70"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E44008" w:rsidRPr="00183485" w:rsidRDefault="00E44008"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2"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E44008" w:rsidRPr="00183485" w:rsidRDefault="00E44008"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E75333" w:rsidRDefault="00E75333">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E75333" w:rsidRPr="00A02ECB" w:rsidRDefault="00E75333" w:rsidP="00E75333">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E75333" w:rsidRDefault="00E75333" w:rsidP="00E75333">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Pr>
          <w:rStyle w:val="fontstyle01"/>
          <w:rFonts w:ascii="Times New Roman" w:hAnsi="Times New Roman" w:cs="Times New Roman"/>
          <w:b/>
          <w:sz w:val="24"/>
          <w:szCs w:val="24"/>
        </w:rPr>
        <w:t>of Completed Items</w:t>
      </w:r>
    </w:p>
    <w:p w:rsidR="00E75333" w:rsidRPr="00A02ECB" w:rsidRDefault="00E75333" w:rsidP="00E75333">
      <w:pPr>
        <w:rPr>
          <w:rStyle w:val="fontstyle01"/>
          <w:rFonts w:ascii="Times New Roman" w:hAnsi="Times New Roman" w:cs="Times New Roman"/>
          <w:b/>
          <w:sz w:val="24"/>
          <w:szCs w:val="24"/>
        </w:rPr>
      </w:pP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backtop.js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cart.js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catering.js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contact.js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E75333" w:rsidRDefault="00E75333" w:rsidP="00E75333">
      <w:pPr>
        <w:rPr>
          <w:rFonts w:ascii="Times New Roman" w:hAnsi="Times New Roman" w:cs="Times New Roman"/>
          <w:b/>
          <w:sz w:val="24"/>
          <w:szCs w:val="24"/>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E75333" w:rsidRDefault="00E75333" w:rsidP="00E75333">
      <w:pPr>
        <w:rPr>
          <w:rFonts w:ascii="Times New Roman" w:hAnsi="Times New Roman" w:cs="Times New Roman"/>
        </w:rPr>
      </w:pPr>
    </w:p>
    <w:p w:rsidR="00E75333" w:rsidRDefault="00E75333" w:rsidP="00E75333">
      <w:pPr>
        <w:rPr>
          <w:rFonts w:ascii="Times New Roman" w:hAnsi="Times New Roman" w:cs="Times New Roman"/>
          <w:sz w:val="22"/>
          <w:szCs w:val="22"/>
        </w:rPr>
      </w:pPr>
      <w:r>
        <w:rPr>
          <w:rFonts w:ascii="Times New Roman" w:hAnsi="Times New Roman" w:cs="Times New Roman"/>
          <w:sz w:val="22"/>
          <w:szCs w:val="22"/>
        </w:rPr>
        <w:t xml:space="preserve">All submission fields that required server-side validation have been validated upon being filled and upon submission. No alert messages were used. </w:t>
      </w:r>
      <w:r w:rsidRPr="000A54CB">
        <w:rPr>
          <w:rFonts w:ascii="Times New Roman" w:hAnsi="Times New Roman" w:cs="Times New Roman"/>
          <w:sz w:val="22"/>
          <w:szCs w:val="22"/>
        </w:rPr>
        <w:t xml:space="preserve">Fields that required validation were focused and highlighted with a red border. </w:t>
      </w:r>
      <w:r>
        <w:rPr>
          <w:rFonts w:ascii="Times New Roman" w:hAnsi="Times New Roman" w:cs="Times New Roman"/>
          <w:sz w:val="22"/>
          <w:szCs w:val="22"/>
        </w:rPr>
        <w:t xml:space="preserve">In addition, fields with warning messages or empty fields blocked submission. User-friendly feedback is provided. </w:t>
      </w:r>
    </w:p>
    <w:p w:rsidR="00E75333" w:rsidRPr="00792737" w:rsidRDefault="00E75333" w:rsidP="00E75333">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txtUsername</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txtNewPassword field.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txtVerify</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match txtNewPassword.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4"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must be .com, .ca or .org.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chkRemember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4"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Can be in one of two states: checked or unchecked.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cannot contain numbers or symbols.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0"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taFeedback</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0"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txtPhone_0, txtPhone_1, txtPhone_2</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txtPhone_1 must have 3 digits.</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txtPhone_2 must have 4 digits.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Pr="00A02ECB">
              <w:rPr>
                <w:rFonts w:ascii="Times New Roman" w:hAnsi="Times New Roman" w:cs="Times New Roman"/>
                <w:sz w:val="20"/>
                <w:szCs w:val="20"/>
              </w:rPr>
              <w:t>]{2,3}/</w:t>
            </w:r>
          </w:p>
        </w:tc>
        <w:tc>
          <w:tcPr>
            <w:tcW w:w="4533"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alphanumeric.</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bottom w:val="single" w:sz="4" w:space="0" w:color="BFBFBF" w:themeColor="background1" w:themeShade="BF"/>
            </w:tcBorders>
            <w:shd w:val="clear" w:color="auto" w:fill="auto"/>
          </w:tcPr>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at least 14 </w:t>
            </w:r>
            <w:r>
              <w:rPr>
                <w:rFonts w:ascii="Times New Roman" w:hAnsi="Times New Roman" w:cs="Times New Roman"/>
                <w:sz w:val="20"/>
                <w:szCs w:val="20"/>
              </w:rPr>
              <w:t xml:space="preserve">full </w:t>
            </w:r>
            <w:r w:rsidRPr="00A02ECB">
              <w:rPr>
                <w:rFonts w:ascii="Times New Roman" w:hAnsi="Times New Roman" w:cs="Times New Roman"/>
                <w:sz w:val="20"/>
                <w:szCs w:val="20"/>
              </w:rPr>
              <w:t>days from the current date.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top w:val="single" w:sz="4" w:space="0" w:color="BFBFBF" w:themeColor="background1" w:themeShade="BF"/>
            </w:tcBorders>
          </w:tcPr>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after 8:00AM on weekdays and must be after 10:00AM on weekends.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Pr>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before 4:00PM on weekdays and must be after 3:00PM on weekends.</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lstFunction</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 Datalist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numerical.</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at least 50 and no more than 250.</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chkBrownies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chkCookies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chkCupcakes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chkDonuts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Each can be in one of two states: checked or unchecked.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txtQuantity1, txtQuantity2, txtQuantity3,</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Pr="00A02ECB"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Default="00E75333" w:rsidP="00E75333">
      <w:pPr>
        <w:rPr>
          <w:rFonts w:ascii="Times New Roman" w:hAnsi="Times New Roman" w:cs="Times New Roman"/>
          <w:sz w:val="20"/>
          <w:szCs w:val="20"/>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Testing</w:t>
      </w: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Pr="00A02ECB">
              <w:rPr>
                <w:rFonts w:ascii="Times New Roman" w:hAnsi="Times New Roman" w:cs="Times New Roman"/>
                <w:sz w:val="20"/>
                <w:szCs w:val="20"/>
              </w:rPr>
              <w:t>field is left “empty</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textarea were removed to make </w:t>
            </w:r>
            <w:r>
              <w:rPr>
                <w:rFonts w:ascii="Times New Roman" w:hAnsi="Times New Roman" w:cs="Times New Roman"/>
                <w:sz w:val="20"/>
                <w:szCs w:val="20"/>
              </w:rPr>
              <w:t xml:space="preserve">the </w:t>
            </w:r>
            <w:r w:rsidRPr="00A02ECB">
              <w:rPr>
                <w:rFonts w:ascii="Times New Roman" w:hAnsi="Times New Roman" w:cs="Times New Roman"/>
                <w:sz w:val="20"/>
                <w:szCs w:val="20"/>
              </w:rPr>
              <w:t>textarea element empty</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Pr>
                <w:rFonts w:ascii="Times New Roman" w:hAnsi="Times New Roman" w:cs="Times New Roman"/>
                <w:sz w:val="20"/>
                <w:szCs w:val="20"/>
              </w:rPr>
              <w:t>hted, but no error message showed.</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Pr="00A02ECB">
              <w:rPr>
                <w:rFonts w:ascii="Times New Roman" w:hAnsi="Times New Roman" w:cs="Times New Roman"/>
                <w:sz w:val="20"/>
                <w:szCs w:val="20"/>
              </w:rPr>
              <w:t xml:space="preserve"> the </w:t>
            </w:r>
            <w:r>
              <w:rPr>
                <w:rFonts w:ascii="Times New Roman" w:hAnsi="Times New Roman" w:cs="Times New Roman"/>
                <w:sz w:val="20"/>
                <w:szCs w:val="20"/>
              </w:rPr>
              <w:t xml:space="preserve">onsubmit </w:t>
            </w:r>
            <w:r w:rsidRPr="00A02ECB">
              <w:rPr>
                <w:rFonts w:ascii="Times New Roman" w:hAnsi="Times New Roman" w:cs="Times New Roman"/>
                <w:sz w:val="20"/>
                <w:szCs w:val="20"/>
              </w:rPr>
              <w:t xml:space="preserve">validation function </w:t>
            </w:r>
            <w:r>
              <w:rPr>
                <w:rFonts w:ascii="Times New Roman" w:hAnsi="Times New Roman" w:cs="Times New Roman"/>
                <w:sz w:val="20"/>
                <w:szCs w:val="20"/>
              </w:rPr>
              <w:t xml:space="preserve">were </w:t>
            </w:r>
            <w:r w:rsidRPr="00A02ECB">
              <w:rPr>
                <w:rFonts w:ascii="Times New Roman" w:hAnsi="Times New Roman" w:cs="Times New Roman"/>
                <w:sz w:val="20"/>
                <w:szCs w:val="20"/>
              </w:rPr>
              <w:t>added</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maximum</w:t>
            </w:r>
            <w:r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Pr="00A02ECB">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 to update cost.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Improved by implementing calculations and validation with onchange attribute to previous static HTML text. Onblur has been address but currently not implemented.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3C5279"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E75333" w:rsidRPr="003C5279"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E75333" w:rsidRDefault="00E75333" w:rsidP="00E75333">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Pr>
          <w:rStyle w:val="fontstyle01"/>
          <w:rFonts w:ascii="Times New Roman" w:hAnsi="Times New Roman" w:cs="Times New Roman"/>
          <w:b/>
          <w:sz w:val="24"/>
        </w:rPr>
        <w:t>Additional Work Completed</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E75333"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has been implemented to allow the user to purchase products </w:t>
      </w:r>
    </w:p>
    <w:p w:rsidR="00E75333" w:rsidRDefault="00E75333" w:rsidP="00E75333">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E75333" w:rsidRPr="00956736" w:rsidRDefault="00E75333" w:rsidP="00E75333">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Cart: calculation for prices in the checkout section has been implemented</w:t>
      </w:r>
      <w:r w:rsidRPr="00956736">
        <w:rPr>
          <w:rFonts w:ascii="Times New Roman" w:hAnsi="Times New Roman" w:cs="Times New Roman"/>
          <w:b/>
          <w:color w:val="000000"/>
          <w:sz w:val="22"/>
          <w:szCs w:val="22"/>
        </w:rPr>
        <w:br/>
      </w: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Pr="00A02ECB">
        <w:rPr>
          <w:rStyle w:val="fontstyle01"/>
          <w:rFonts w:ascii="Times New Roman" w:hAnsi="Times New Roman" w:cs="Times New Roman"/>
          <w:b/>
          <w:sz w:val="24"/>
        </w:rPr>
        <w:t>ilestones</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Pr="00A02ECB">
        <w:rPr>
          <w:rStyle w:val="fontstyle01"/>
          <w:rFonts w:ascii="Times New Roman" w:hAnsi="Times New Roman" w:cs="Times New Roman"/>
        </w:rPr>
        <w:t>akery name was changed from !DOCTYPE Desserts to Madeleine’s</w:t>
      </w:r>
      <w:r>
        <w:rPr>
          <w:rStyle w:val="fontstyle01"/>
          <w:rFonts w:ascii="Times New Roman" w:hAnsi="Times New Roman" w:cs="Times New Roman"/>
        </w:rPr>
        <w:t xml:space="preserve"> (logos, content, etc.) to avoid confusion</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multiple l</w:t>
      </w:r>
      <w:r w:rsidRPr="00A02ECB">
        <w:rPr>
          <w:rStyle w:val="fontstyle01"/>
          <w:rFonts w:ascii="Times New Roman" w:hAnsi="Times New Roman" w:cs="Times New Roman"/>
        </w:rPr>
        <w:t>ogo</w:t>
      </w:r>
      <w:r>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Pr>
          <w:rStyle w:val="fontstyle01"/>
          <w:rFonts w:ascii="Times New Roman" w:hAnsi="Times New Roman" w:cs="Times New Roman"/>
        </w:rPr>
        <w:t xml:space="preserve"> (index.html)</w:t>
      </w: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 (current html page name has not been changed)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about-us and reviews have been given background images</w:t>
      </w:r>
    </w:p>
    <w:p w:rsidR="00E75333" w:rsidRPr="00A02ECB" w:rsidRDefault="00E75333" w:rsidP="00E75333">
      <w:pPr>
        <w:rPr>
          <w:rStyle w:val="fontstyle01"/>
          <w:rFonts w:ascii="Times New Roman" w:hAnsi="Times New Roman" w:cs="Times New Roman"/>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Key Outstanding Issues Encountered</w:t>
      </w:r>
    </w:p>
    <w:p w:rsidR="00E75333" w:rsidRPr="00A02ECB" w:rsidRDefault="00E75333" w:rsidP="00E75333">
      <w:pPr>
        <w:rPr>
          <w:rStyle w:val="fontstyle01"/>
          <w:rFonts w:ascii="Times New Roman" w:hAnsi="Times New Roman" w:cs="Times New Roman"/>
          <w:b/>
          <w:sz w:val="24"/>
        </w:rPr>
      </w:pP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These additional features will be implemented and fixed later.</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 Current prices do not reflect expected price since onchange and onblur have not been fully implemented due to potential additional items.</w:t>
      </w:r>
    </w:p>
    <w:p w:rsidR="00E75333" w:rsidRPr="00077C55"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placed on the checkout box so that the users would be aware that the cart final price may not reflect the correct amount.</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are currently unable to fix. </w:t>
      </w:r>
    </w:p>
    <w:p w:rsidR="00E75333" w:rsidRPr="002B47BD" w:rsidRDefault="00E75333" w:rsidP="00E75333">
      <w:pPr>
        <w:pStyle w:val="ListParagraph"/>
        <w:rPr>
          <w:rFonts w:ascii="Times New Roman" w:hAnsi="Times New Roman" w:cs="Times New Roman"/>
          <w:color w:val="000000"/>
          <w:sz w:val="22"/>
          <w:szCs w:val="22"/>
        </w:rPr>
      </w:pPr>
    </w:p>
    <w:p w:rsidR="00E75333" w:rsidRPr="007A1059" w:rsidRDefault="00E75333" w:rsidP="00E75333">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Success and Problems Faced upon Website Publishing and Testing</w:t>
      </w:r>
    </w:p>
    <w:p w:rsidR="00E75333" w:rsidRDefault="00E75333" w:rsidP="00E75333">
      <w:pPr>
        <w:rPr>
          <w:rFonts w:ascii="Times New Roman" w:hAnsi="Times New Roman" w:cs="Times New Roman"/>
          <w:color w:val="000000"/>
          <w:sz w:val="22"/>
          <w:szCs w:val="22"/>
        </w:rPr>
      </w:pPr>
    </w:p>
    <w:p w:rsidR="00E75333" w:rsidRPr="00B5118D" w:rsidRDefault="00E75333" w:rsidP="00E75333">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URL. </w:t>
      </w:r>
    </w:p>
    <w:p w:rsidR="00E75333" w:rsidRPr="00956736" w:rsidRDefault="00E75333" w:rsidP="00E75333">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Pr>
          <w:rStyle w:val="fontstyle01"/>
          <w:rFonts w:ascii="Times New Roman" w:hAnsi="Times New Roman" w:cs="Times New Roman"/>
          <w:b/>
          <w:sz w:val="24"/>
        </w:rPr>
        <w:t xml:space="preserve"> and jQuery</w:t>
      </w:r>
    </w:p>
    <w:p w:rsidR="00E75333" w:rsidRPr="00A02ECB" w:rsidRDefault="00E75333" w:rsidP="00E75333">
      <w:pPr>
        <w:rPr>
          <w:rStyle w:val="fontstyle01"/>
          <w:rFonts w:ascii="Times New Roman" w:hAnsi="Times New Roman" w:cs="Times New Roman"/>
          <w:b/>
          <w:sz w:val="24"/>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E75333" w:rsidRPr="001B4B73" w:rsidRDefault="00E75333" w:rsidP="00E75333">
      <w:pPr>
        <w:rPr>
          <w:rFonts w:ascii="Times New Roman" w:hAnsi="Times New Roman" w:cs="Times New Roman"/>
          <w:color w:val="000000"/>
          <w:sz w:val="22"/>
          <w:szCs w:val="22"/>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added </w:t>
      </w:r>
      <w:r>
        <w:rPr>
          <w:rFonts w:ascii="Times New Roman" w:hAnsi="Times New Roman" w:cs="Times New Roman"/>
          <w:color w:val="000000"/>
          <w:sz w:val="22"/>
          <w:szCs w:val="22"/>
        </w:rPr>
        <w:t xml:space="preserve">the </w:t>
      </w:r>
      <w:r w:rsidRPr="00A02ECB">
        <w:rPr>
          <w:rFonts w:ascii="Times New Roman" w:hAnsi="Times New Roman" w:cs="Times New Roman"/>
          <w:color w:val="000000"/>
          <w:sz w:val="22"/>
          <w:szCs w:val="22"/>
        </w:rPr>
        <w:t>datepicker and wickedpicker widgets to the catering form for the 'Date of Event' and time fields (start and end times) respectively. As there are multiple ways to input a date or time (March-03-2017, 2017/03/03, 8:00 AM, 8AM, etc), we wanted to make the process as quick and seamless for both the users and the web developer. Users can easily see which month and day of the week they have selected, and they have a good variety of choice for times without having to scroll through a long list of start and end times. The web developer can operate on a standardized format for date and time.</w:t>
      </w:r>
    </w:p>
    <w:p w:rsidR="00E75333" w:rsidRDefault="00E75333" w:rsidP="00E75333">
      <w:pPr>
        <w:rPr>
          <w:rFonts w:ascii="Times New Roman" w:hAnsi="Times New Roman" w:cs="Times New Roman"/>
          <w:color w:val="000000"/>
          <w:sz w:val="22"/>
          <w:szCs w:val="22"/>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E75333" w:rsidRPr="00A02ECB" w:rsidRDefault="00E75333" w:rsidP="00E75333">
      <w:pPr>
        <w:rPr>
          <w:rFonts w:ascii="Times New Roman" w:hAnsi="Times New Roman" w:cs="Times New Roman"/>
          <w:color w:val="000000"/>
          <w:sz w:val="22"/>
          <w:szCs w:val="22"/>
        </w:rPr>
      </w:pP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 This will save the user the effort of scrolling if they want to return to the top of the page.</w:t>
      </w:r>
      <w:r>
        <w:rPr>
          <w:rFonts w:ascii="Times New Roman" w:hAnsi="Times New Roman" w:cs="Times New Roman"/>
          <w:color w:val="000000"/>
          <w:sz w:val="22"/>
          <w:szCs w:val="22"/>
        </w:rPr>
        <w:t xml:space="preserve"> With the back-to-top animation implemented, the user will enjoy a pleasant, seamless scrolling experience.</w:t>
      </w:r>
    </w:p>
    <w:p w:rsidR="00E75333" w:rsidRPr="00A02ECB" w:rsidRDefault="00E75333" w:rsidP="00E75333">
      <w:pPr>
        <w:rPr>
          <w:rFonts w:ascii="Times New Roman" w:hAnsi="Times New Roman" w:cs="Times New Roman"/>
          <w:b/>
          <w:color w:val="000000"/>
          <w:sz w:val="22"/>
          <w:szCs w:val="22"/>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Pr="00A02ECB">
        <w:rPr>
          <w:rStyle w:val="fontstyle01"/>
          <w:rFonts w:ascii="Times New Roman" w:hAnsi="Times New Roman" w:cs="Times New Roman"/>
          <w:b/>
          <w:sz w:val="24"/>
        </w:rPr>
        <w:t>isabled</w:t>
      </w:r>
    </w:p>
    <w:p w:rsidR="00E75333" w:rsidRPr="00A02ECB" w:rsidRDefault="00E75333" w:rsidP="00E75333">
      <w:pPr>
        <w:rPr>
          <w:rStyle w:val="fontstyle01"/>
          <w:rFonts w:ascii="Times New Roman" w:hAnsi="Times New Roman" w:cs="Times New Roman"/>
          <w:b/>
          <w:sz w:val="24"/>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All forms submit properly with JavaScript disabled.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3"/>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4922" w:rsidRDefault="00B14922" w:rsidP="00906DCB">
      <w:r>
        <w:separator/>
      </w:r>
    </w:p>
  </w:endnote>
  <w:endnote w:type="continuationSeparator" w:id="0">
    <w:p w:rsidR="00B14922" w:rsidRDefault="00B14922"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4922" w:rsidRDefault="00B14922" w:rsidP="00906DCB">
      <w:r>
        <w:separator/>
      </w:r>
    </w:p>
  </w:footnote>
  <w:footnote w:type="continuationSeparator" w:id="0">
    <w:p w:rsidR="00B14922" w:rsidRDefault="00B14922" w:rsidP="00906DCB">
      <w:r>
        <w:continuationSeparator/>
      </w:r>
    </w:p>
  </w:footnote>
  <w:footnote w:id="1">
    <w:p w:rsidR="00E44008" w:rsidRDefault="00E44008"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008" w:rsidRDefault="00E44008">
    <w:pPr>
      <w:pStyle w:val="Header"/>
    </w:pPr>
  </w:p>
  <w:p w:rsidR="00E44008" w:rsidRPr="00906DCB" w:rsidRDefault="00E44008"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EE0EDE">
      <w:rPr>
        <w:rFonts w:ascii="Times New Roman" w:hAnsi="Times New Roman" w:cs="Times New Roman"/>
        <w:noProof/>
        <w:sz w:val="22"/>
        <w:szCs w:val="22"/>
      </w:rPr>
      <w:t>5</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DCF647A"/>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6C53BC4"/>
    <w:multiLevelType w:val="multilevel"/>
    <w:tmpl w:val="680CF394"/>
    <w:lvl w:ilvl="0">
      <w:start w:val="1"/>
      <w:numFmt w:val="upperRoman"/>
      <w:lvlText w:val="%1."/>
      <w:lvlJc w:val="right"/>
      <w:pPr>
        <w:ind w:left="720" w:firstLine="360"/>
      </w:pPr>
      <w:rPr>
        <w:rFonts w:hint="default"/>
        <w:u w:val="none"/>
      </w:rPr>
    </w:lvl>
    <w:lvl w:ilvl="1">
      <w:start w:val="8"/>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017000"/>
    <w:multiLevelType w:val="hybridMultilevel"/>
    <w:tmpl w:val="11D8E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8"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4871E6F"/>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4"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6"/>
  </w:num>
  <w:num w:numId="3">
    <w:abstractNumId w:val="3"/>
  </w:num>
  <w:num w:numId="4">
    <w:abstractNumId w:val="10"/>
  </w:num>
  <w:num w:numId="5">
    <w:abstractNumId w:val="20"/>
  </w:num>
  <w:num w:numId="6">
    <w:abstractNumId w:val="7"/>
  </w:num>
  <w:num w:numId="7">
    <w:abstractNumId w:val="8"/>
  </w:num>
  <w:num w:numId="8">
    <w:abstractNumId w:val="9"/>
  </w:num>
  <w:num w:numId="9">
    <w:abstractNumId w:val="2"/>
  </w:num>
  <w:num w:numId="10">
    <w:abstractNumId w:val="18"/>
  </w:num>
  <w:num w:numId="11">
    <w:abstractNumId w:val="21"/>
  </w:num>
  <w:num w:numId="12">
    <w:abstractNumId w:val="11"/>
  </w:num>
  <w:num w:numId="13">
    <w:abstractNumId w:val="22"/>
  </w:num>
  <w:num w:numId="14">
    <w:abstractNumId w:val="19"/>
  </w:num>
  <w:num w:numId="15">
    <w:abstractNumId w:val="16"/>
  </w:num>
  <w:num w:numId="16">
    <w:abstractNumId w:val="25"/>
  </w:num>
  <w:num w:numId="17">
    <w:abstractNumId w:val="17"/>
  </w:num>
  <w:num w:numId="18">
    <w:abstractNumId w:val="26"/>
  </w:num>
  <w:num w:numId="19">
    <w:abstractNumId w:val="0"/>
  </w:num>
  <w:num w:numId="20">
    <w:abstractNumId w:val="12"/>
  </w:num>
  <w:num w:numId="21">
    <w:abstractNumId w:val="15"/>
  </w:num>
  <w:num w:numId="22">
    <w:abstractNumId w:val="24"/>
  </w:num>
  <w:num w:numId="23">
    <w:abstractNumId w:val="14"/>
  </w:num>
  <w:num w:numId="24">
    <w:abstractNumId w:val="1"/>
  </w:num>
  <w:num w:numId="25">
    <w:abstractNumId w:val="23"/>
  </w:num>
  <w:num w:numId="26">
    <w:abstractNumId w:val="5"/>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172A5"/>
    <w:rsid w:val="00022775"/>
    <w:rsid w:val="00035A8E"/>
    <w:rsid w:val="000360D9"/>
    <w:rsid w:val="00044D3A"/>
    <w:rsid w:val="00050571"/>
    <w:rsid w:val="000527F7"/>
    <w:rsid w:val="00052C65"/>
    <w:rsid w:val="000567AA"/>
    <w:rsid w:val="00077C55"/>
    <w:rsid w:val="0008726B"/>
    <w:rsid w:val="0009465A"/>
    <w:rsid w:val="000A372A"/>
    <w:rsid w:val="000A54CB"/>
    <w:rsid w:val="000A6AAF"/>
    <w:rsid w:val="000B5029"/>
    <w:rsid w:val="000E4043"/>
    <w:rsid w:val="000E7786"/>
    <w:rsid w:val="000F1E70"/>
    <w:rsid w:val="000F22B4"/>
    <w:rsid w:val="000F660B"/>
    <w:rsid w:val="00106A46"/>
    <w:rsid w:val="0011383B"/>
    <w:rsid w:val="00113BB8"/>
    <w:rsid w:val="00125CBD"/>
    <w:rsid w:val="00136008"/>
    <w:rsid w:val="00143053"/>
    <w:rsid w:val="001471BC"/>
    <w:rsid w:val="00156F04"/>
    <w:rsid w:val="001678B0"/>
    <w:rsid w:val="00180EA2"/>
    <w:rsid w:val="00181790"/>
    <w:rsid w:val="001A2914"/>
    <w:rsid w:val="001B02F9"/>
    <w:rsid w:val="001B4B73"/>
    <w:rsid w:val="001E7DDA"/>
    <w:rsid w:val="002239FD"/>
    <w:rsid w:val="00256813"/>
    <w:rsid w:val="00264FA9"/>
    <w:rsid w:val="002758D7"/>
    <w:rsid w:val="00282884"/>
    <w:rsid w:val="00285D0F"/>
    <w:rsid w:val="0028719A"/>
    <w:rsid w:val="002902B3"/>
    <w:rsid w:val="00290855"/>
    <w:rsid w:val="00291500"/>
    <w:rsid w:val="00294EBB"/>
    <w:rsid w:val="002A752C"/>
    <w:rsid w:val="002B284D"/>
    <w:rsid w:val="002B47BD"/>
    <w:rsid w:val="002C2278"/>
    <w:rsid w:val="002C6E86"/>
    <w:rsid w:val="002E08EE"/>
    <w:rsid w:val="002E39AF"/>
    <w:rsid w:val="002F2964"/>
    <w:rsid w:val="002F595D"/>
    <w:rsid w:val="002F7BA9"/>
    <w:rsid w:val="00303602"/>
    <w:rsid w:val="003121F9"/>
    <w:rsid w:val="00321191"/>
    <w:rsid w:val="00370360"/>
    <w:rsid w:val="00372AD1"/>
    <w:rsid w:val="00391054"/>
    <w:rsid w:val="003A02C3"/>
    <w:rsid w:val="003A3395"/>
    <w:rsid w:val="003B027F"/>
    <w:rsid w:val="003C28EC"/>
    <w:rsid w:val="003C5279"/>
    <w:rsid w:val="003C65EB"/>
    <w:rsid w:val="003D09C5"/>
    <w:rsid w:val="003D5A1D"/>
    <w:rsid w:val="003F77D7"/>
    <w:rsid w:val="004043BF"/>
    <w:rsid w:val="004046A8"/>
    <w:rsid w:val="004065C1"/>
    <w:rsid w:val="00414FAD"/>
    <w:rsid w:val="004201EC"/>
    <w:rsid w:val="004235A3"/>
    <w:rsid w:val="00426E86"/>
    <w:rsid w:val="00432E34"/>
    <w:rsid w:val="00437048"/>
    <w:rsid w:val="0044708B"/>
    <w:rsid w:val="00453938"/>
    <w:rsid w:val="004602FF"/>
    <w:rsid w:val="004647CF"/>
    <w:rsid w:val="00467E75"/>
    <w:rsid w:val="00470841"/>
    <w:rsid w:val="00482CE4"/>
    <w:rsid w:val="004873DF"/>
    <w:rsid w:val="00490CD6"/>
    <w:rsid w:val="00490D75"/>
    <w:rsid w:val="004A0A0A"/>
    <w:rsid w:val="004A6B70"/>
    <w:rsid w:val="004A6E69"/>
    <w:rsid w:val="004B2BCE"/>
    <w:rsid w:val="004B2DBF"/>
    <w:rsid w:val="004C001C"/>
    <w:rsid w:val="004C1795"/>
    <w:rsid w:val="004C3957"/>
    <w:rsid w:val="004C40D1"/>
    <w:rsid w:val="004E3BB7"/>
    <w:rsid w:val="004F1512"/>
    <w:rsid w:val="004F4226"/>
    <w:rsid w:val="0050075B"/>
    <w:rsid w:val="00512460"/>
    <w:rsid w:val="00512679"/>
    <w:rsid w:val="0053224B"/>
    <w:rsid w:val="00537C91"/>
    <w:rsid w:val="00550468"/>
    <w:rsid w:val="0056642C"/>
    <w:rsid w:val="005759D2"/>
    <w:rsid w:val="005808F4"/>
    <w:rsid w:val="00593382"/>
    <w:rsid w:val="005B6E5D"/>
    <w:rsid w:val="005C4888"/>
    <w:rsid w:val="005C5D74"/>
    <w:rsid w:val="005C7619"/>
    <w:rsid w:val="005E6019"/>
    <w:rsid w:val="005E7309"/>
    <w:rsid w:val="006116E3"/>
    <w:rsid w:val="00616E06"/>
    <w:rsid w:val="006223D4"/>
    <w:rsid w:val="00673AB7"/>
    <w:rsid w:val="00693DC2"/>
    <w:rsid w:val="006942FC"/>
    <w:rsid w:val="006A5480"/>
    <w:rsid w:val="006A554E"/>
    <w:rsid w:val="006B4D4D"/>
    <w:rsid w:val="006B6EDE"/>
    <w:rsid w:val="006C159C"/>
    <w:rsid w:val="006C3833"/>
    <w:rsid w:val="006C3C9E"/>
    <w:rsid w:val="006C7E19"/>
    <w:rsid w:val="006D0B18"/>
    <w:rsid w:val="006D2919"/>
    <w:rsid w:val="006F1016"/>
    <w:rsid w:val="006F2C76"/>
    <w:rsid w:val="006F2E84"/>
    <w:rsid w:val="006F3C9C"/>
    <w:rsid w:val="006F5F7B"/>
    <w:rsid w:val="00702314"/>
    <w:rsid w:val="00705B37"/>
    <w:rsid w:val="00706F14"/>
    <w:rsid w:val="0071097A"/>
    <w:rsid w:val="00713BCE"/>
    <w:rsid w:val="00713DC7"/>
    <w:rsid w:val="00721FD7"/>
    <w:rsid w:val="00726C75"/>
    <w:rsid w:val="007279B1"/>
    <w:rsid w:val="00727C8F"/>
    <w:rsid w:val="007503C8"/>
    <w:rsid w:val="007557E7"/>
    <w:rsid w:val="007560F9"/>
    <w:rsid w:val="007746AF"/>
    <w:rsid w:val="0078753A"/>
    <w:rsid w:val="00792737"/>
    <w:rsid w:val="007A1059"/>
    <w:rsid w:val="007A6613"/>
    <w:rsid w:val="007A72ED"/>
    <w:rsid w:val="007B3D85"/>
    <w:rsid w:val="007B4559"/>
    <w:rsid w:val="007C1774"/>
    <w:rsid w:val="007C567F"/>
    <w:rsid w:val="007D637F"/>
    <w:rsid w:val="007F712C"/>
    <w:rsid w:val="007F7171"/>
    <w:rsid w:val="008037E3"/>
    <w:rsid w:val="008101C5"/>
    <w:rsid w:val="008137C9"/>
    <w:rsid w:val="00817876"/>
    <w:rsid w:val="0082512E"/>
    <w:rsid w:val="00833CA5"/>
    <w:rsid w:val="00834224"/>
    <w:rsid w:val="008428CA"/>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0C0F"/>
    <w:rsid w:val="00906DCB"/>
    <w:rsid w:val="00907718"/>
    <w:rsid w:val="009344D8"/>
    <w:rsid w:val="009477DF"/>
    <w:rsid w:val="00953A03"/>
    <w:rsid w:val="00956736"/>
    <w:rsid w:val="00961ACE"/>
    <w:rsid w:val="009633F1"/>
    <w:rsid w:val="009647FC"/>
    <w:rsid w:val="009712A8"/>
    <w:rsid w:val="00972AA1"/>
    <w:rsid w:val="009777DC"/>
    <w:rsid w:val="009853DC"/>
    <w:rsid w:val="0098580D"/>
    <w:rsid w:val="009A0977"/>
    <w:rsid w:val="009B1013"/>
    <w:rsid w:val="009C6113"/>
    <w:rsid w:val="009E398A"/>
    <w:rsid w:val="009E64EC"/>
    <w:rsid w:val="009F33FD"/>
    <w:rsid w:val="009F59E6"/>
    <w:rsid w:val="009F7203"/>
    <w:rsid w:val="009F7E4D"/>
    <w:rsid w:val="00A02ECB"/>
    <w:rsid w:val="00A41996"/>
    <w:rsid w:val="00A71C4B"/>
    <w:rsid w:val="00A7477D"/>
    <w:rsid w:val="00A75B23"/>
    <w:rsid w:val="00AA14BB"/>
    <w:rsid w:val="00AA6475"/>
    <w:rsid w:val="00AB2A2B"/>
    <w:rsid w:val="00AC0ED0"/>
    <w:rsid w:val="00AE328E"/>
    <w:rsid w:val="00AE40E7"/>
    <w:rsid w:val="00AF191C"/>
    <w:rsid w:val="00AF4977"/>
    <w:rsid w:val="00AF56C2"/>
    <w:rsid w:val="00B05813"/>
    <w:rsid w:val="00B05CDE"/>
    <w:rsid w:val="00B11B7F"/>
    <w:rsid w:val="00B14922"/>
    <w:rsid w:val="00B21C50"/>
    <w:rsid w:val="00B31BB6"/>
    <w:rsid w:val="00B33B8F"/>
    <w:rsid w:val="00B46386"/>
    <w:rsid w:val="00B5003E"/>
    <w:rsid w:val="00B5118D"/>
    <w:rsid w:val="00B57555"/>
    <w:rsid w:val="00B7127C"/>
    <w:rsid w:val="00B82A1C"/>
    <w:rsid w:val="00B83C28"/>
    <w:rsid w:val="00B92458"/>
    <w:rsid w:val="00B93A32"/>
    <w:rsid w:val="00B95C10"/>
    <w:rsid w:val="00B95CD3"/>
    <w:rsid w:val="00BA5259"/>
    <w:rsid w:val="00BB2A3E"/>
    <w:rsid w:val="00BB7F2E"/>
    <w:rsid w:val="00BC0B9D"/>
    <w:rsid w:val="00BC1F13"/>
    <w:rsid w:val="00BD052F"/>
    <w:rsid w:val="00BE19D4"/>
    <w:rsid w:val="00BE3373"/>
    <w:rsid w:val="00C032D7"/>
    <w:rsid w:val="00C13FBC"/>
    <w:rsid w:val="00C23C32"/>
    <w:rsid w:val="00C24D90"/>
    <w:rsid w:val="00C25760"/>
    <w:rsid w:val="00C25B08"/>
    <w:rsid w:val="00C35AB7"/>
    <w:rsid w:val="00C3723B"/>
    <w:rsid w:val="00C51995"/>
    <w:rsid w:val="00C57422"/>
    <w:rsid w:val="00C5783F"/>
    <w:rsid w:val="00C77A86"/>
    <w:rsid w:val="00C80DA9"/>
    <w:rsid w:val="00C83B05"/>
    <w:rsid w:val="00C91D21"/>
    <w:rsid w:val="00C9511D"/>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08D6"/>
    <w:rsid w:val="00DC22CB"/>
    <w:rsid w:val="00DC7DE7"/>
    <w:rsid w:val="00DD037E"/>
    <w:rsid w:val="00DD4B7C"/>
    <w:rsid w:val="00DD531E"/>
    <w:rsid w:val="00DD5EF4"/>
    <w:rsid w:val="00DE3C0D"/>
    <w:rsid w:val="00DE6F84"/>
    <w:rsid w:val="00DF03D4"/>
    <w:rsid w:val="00DF5D73"/>
    <w:rsid w:val="00E04B2F"/>
    <w:rsid w:val="00E22E32"/>
    <w:rsid w:val="00E23722"/>
    <w:rsid w:val="00E25768"/>
    <w:rsid w:val="00E311B8"/>
    <w:rsid w:val="00E34E80"/>
    <w:rsid w:val="00E410F3"/>
    <w:rsid w:val="00E44008"/>
    <w:rsid w:val="00E44F8A"/>
    <w:rsid w:val="00E47925"/>
    <w:rsid w:val="00E61F24"/>
    <w:rsid w:val="00E6598B"/>
    <w:rsid w:val="00E733E7"/>
    <w:rsid w:val="00E75333"/>
    <w:rsid w:val="00E80B5B"/>
    <w:rsid w:val="00E8459A"/>
    <w:rsid w:val="00E93735"/>
    <w:rsid w:val="00E95918"/>
    <w:rsid w:val="00E97743"/>
    <w:rsid w:val="00EB3DEE"/>
    <w:rsid w:val="00EB600F"/>
    <w:rsid w:val="00EB76ED"/>
    <w:rsid w:val="00EC0137"/>
    <w:rsid w:val="00ED0B49"/>
    <w:rsid w:val="00EE0EDE"/>
    <w:rsid w:val="00EE776C"/>
    <w:rsid w:val="00F010EE"/>
    <w:rsid w:val="00F019D3"/>
    <w:rsid w:val="00F223C0"/>
    <w:rsid w:val="00F329B1"/>
    <w:rsid w:val="00F33885"/>
    <w:rsid w:val="00F425AD"/>
    <w:rsid w:val="00F46346"/>
    <w:rsid w:val="00F51E9E"/>
    <w:rsid w:val="00F56574"/>
    <w:rsid w:val="00F67EEA"/>
    <w:rsid w:val="00F7246E"/>
    <w:rsid w:val="00F83594"/>
    <w:rsid w:val="00F917A1"/>
    <w:rsid w:val="00FA2B7B"/>
    <w:rsid w:val="00FA495E"/>
    <w:rsid w:val="00FC0AD0"/>
    <w:rsid w:val="00FC1AFB"/>
    <w:rsid w:val="00FC5420"/>
    <w:rsid w:val="00FC56E4"/>
    <w:rsid w:val="00FD0518"/>
    <w:rsid w:val="00FE56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3F197"/>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 w:type="character" w:styleId="Mention">
    <w:name w:val="Mention"/>
    <w:basedOn w:val="DefaultParagraphFont"/>
    <w:uiPriority w:val="99"/>
    <w:semiHidden/>
    <w:unhideWhenUsed/>
    <w:rsid w:val="003A33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18.emf"/><Relationship Id="rId63" Type="http://schemas.openxmlformats.org/officeDocument/2006/relationships/image" Target="media/image26.tmp"/><Relationship Id="rId68" Type="http://schemas.openxmlformats.org/officeDocument/2006/relationships/image" Target="media/image29.tmp"/><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7.vsdx"/><Relationship Id="rId11" Type="http://schemas.openxmlformats.org/officeDocument/2006/relationships/image" Target="media/image1.emf"/><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11.vsdx"/><Relationship Id="rId40" Type="http://schemas.openxmlformats.org/officeDocument/2006/relationships/package" Target="embeddings/Microsoft_Visio_Drawing12.vsd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Microsoft_Visio_Drawing21.vsdx"/><Relationship Id="rId66" Type="http://schemas.openxmlformats.org/officeDocument/2006/relationships/hyperlink" Target="http://www.flickr.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tp://ftp.bcitdev.com/Milestone3Directory/htmlpages/index.html" TargetMode="External"/><Relationship Id="rId19" Type="http://schemas.openxmlformats.org/officeDocument/2006/relationships/package" Target="embeddings/Microsoft_Visio_Drawing2.vsdx"/><Relationship Id="rId14" Type="http://schemas.openxmlformats.org/officeDocument/2006/relationships/image" Target="media/image2.png"/><Relationship Id="rId22" Type="http://schemas.openxmlformats.org/officeDocument/2006/relationships/image" Target="media/image6.emf"/><Relationship Id="rId27" Type="http://schemas.openxmlformats.org/officeDocument/2006/relationships/package" Target="embeddings/Microsoft_Visio_Drawing6.vsdx"/><Relationship Id="rId30" Type="http://schemas.openxmlformats.org/officeDocument/2006/relationships/image" Target="media/image10.emf"/><Relationship Id="rId35"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image" Target="media/image27.tmp"/><Relationship Id="rId69" Type="http://schemas.openxmlformats.org/officeDocument/2006/relationships/image" Target="media/image30.tmp"/><Relationship Id="rId8" Type="http://schemas.openxmlformats.org/officeDocument/2006/relationships/hyperlink" Target="http://students.bcitdev.com/A01005523/Milestone5Directory/views/index.php" TargetMode="External"/><Relationship Id="rId51" Type="http://schemas.openxmlformats.org/officeDocument/2006/relationships/image" Target="media/image20.emf"/><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hyperlink" Target="https://github.com/ericjsy/web-dev/tree/master/concept/hierarchy" TargetMode="External"/><Relationship Id="rId46" Type="http://schemas.openxmlformats.org/officeDocument/2006/relationships/package" Target="embeddings/Microsoft_Visio_Drawing15.vsdx"/><Relationship Id="rId59" Type="http://schemas.openxmlformats.org/officeDocument/2006/relationships/image" Target="media/image24.emf"/><Relationship Id="rId67" Type="http://schemas.openxmlformats.org/officeDocument/2006/relationships/hyperlink" Target="http://www.pixabay.com" TargetMode="External"/><Relationship Id="rId20"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package" Target="embeddings/Microsoft_Visio_Drawing19.vsdx"/><Relationship Id="rId62" Type="http://schemas.openxmlformats.org/officeDocument/2006/relationships/image" Target="media/image25.tmp"/><Relationship Id="rId70" Type="http://schemas.openxmlformats.org/officeDocument/2006/relationships/image" Target="media/image3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ericjsy/web-dev/tree/master/concept/wireframes" TargetMode="External"/><Relationship Id="rId23" Type="http://schemas.openxmlformats.org/officeDocument/2006/relationships/package" Target="embeddings/Microsoft_Visio_Drawing4.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hyperlink" Target="http://www.saintgermainbakery.com/" TargetMode="External"/><Relationship Id="rId31" Type="http://schemas.openxmlformats.org/officeDocument/2006/relationships/package" Target="embeddings/Microsoft_Visio_Drawing8.vsdx"/><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28.tmp"/><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uglycakeshop.sg/" TargetMode="External"/><Relationship Id="rId13" Type="http://schemas.openxmlformats.org/officeDocument/2006/relationships/hyperlink" Target="https://github.com/ericjsy/web-dev/tree/master/concept/hierarchy" TargetMode="External"/><Relationship Id="rId18" Type="http://schemas.openxmlformats.org/officeDocument/2006/relationships/image" Target="media/image4.emf"/><Relationship Id="rId39" Type="http://schemas.openxmlformats.org/officeDocument/2006/relationships/image" Target="media/image14.emf"/><Relationship Id="rId34" Type="http://schemas.openxmlformats.org/officeDocument/2006/relationships/image" Target="media/image12.emf"/><Relationship Id="rId50" Type="http://schemas.openxmlformats.org/officeDocument/2006/relationships/package" Target="embeddings/Microsoft_Visio_Drawing17.vsdx"/><Relationship Id="rId55" Type="http://schemas.openxmlformats.org/officeDocument/2006/relationships/image" Target="media/image22.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0DFBE-6D10-441F-B104-0DB22FCD1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44</Pages>
  <Words>6351</Words>
  <Characters>36206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55</cp:revision>
  <dcterms:created xsi:type="dcterms:W3CDTF">2017-04-08T02:21:00Z</dcterms:created>
  <dcterms:modified xsi:type="dcterms:W3CDTF">2017-04-14T07:03:00Z</dcterms:modified>
</cp:coreProperties>
</file>