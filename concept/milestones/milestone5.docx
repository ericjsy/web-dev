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817876" w:rsidP="004C40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Server Side Programming - Milestone Five</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Default="005C4888" w:rsidP="005C4888">
      <w:pPr>
        <w:jc w:val="right"/>
        <w:rPr>
          <w:rFonts w:ascii="Times New Roman" w:hAnsi="Times New Roman" w:cs="Times New Roman"/>
          <w:b/>
        </w:rPr>
      </w:pPr>
    </w:p>
    <w:p w:rsidR="00181790" w:rsidRPr="00A02ECB" w:rsidRDefault="00181790"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5808F4" w:rsidRDefault="005C4888" w:rsidP="00181790">
      <w:pPr>
        <w:jc w:val="right"/>
        <w:rPr>
          <w:rFonts w:ascii="Times New Roman" w:hAnsi="Times New Roman" w:cs="Times New Roman"/>
          <w:b/>
          <w:strike/>
        </w:rPr>
      </w:pPr>
      <w:r w:rsidRPr="00A02ECB">
        <w:rPr>
          <w:rFonts w:ascii="Times New Roman" w:hAnsi="Times New Roman" w:cs="Times New Roman"/>
          <w:b/>
        </w:rPr>
        <w:t>Eric Sy</w:t>
      </w:r>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303602" w:rsidRDefault="00303602">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V.</w:t>
      </w:r>
      <w:r w:rsidRPr="00A02ECB">
        <w:rPr>
          <w:rFonts w:ascii="Times New Roman" w:eastAsia="Times New Roman" w:hAnsi="Times New Roman" w:cs="Times New Roman"/>
          <w:b/>
        </w:rPr>
        <w:tab/>
      </w:r>
      <w:r>
        <w:rPr>
          <w:rFonts w:ascii="Times New Roman" w:eastAsia="Times New Roman" w:hAnsi="Times New Roman" w:cs="Times New Roman"/>
          <w:b/>
        </w:rPr>
        <w:t>Server Side Programming</w:t>
      </w:r>
    </w:p>
    <w:p w:rsidR="00303602" w:rsidRPr="00A02EC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Deviations from Previous Milestones</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0F660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4</w:t>
      </w:r>
    </w:p>
    <w:p w:rsidR="00303602" w:rsidRPr="00303602" w:rsidRDefault="00303602" w:rsidP="00303602">
      <w:pPr>
        <w:tabs>
          <w:tab w:val="right" w:leader="dot" w:pos="9214"/>
        </w:tabs>
        <w:spacing w:line="360" w:lineRule="auto"/>
        <w:contextualSpacing/>
        <w:rPr>
          <w:rFonts w:ascii="Times New Roman" w:eastAsia="Times New Roman" w:hAnsi="Times New Roman" w:cs="Times New Roman"/>
          <w:sz w:val="20"/>
          <w:szCs w:val="2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9</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21</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33</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303602" w:rsidRPr="00303602"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37</w:t>
      </w: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ab/>
        <w:t>Deployed Javascript-enabled site (validated, tested)</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432E34">
        <w:rPr>
          <w:rFonts w:ascii="Times New Roman" w:eastAsia="Times New Roman" w:hAnsi="Times New Roman" w:cs="Times New Roman"/>
          <w:sz w:val="20"/>
          <w:szCs w:val="20"/>
        </w:rPr>
        <w:tab/>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r w:rsidR="00432E34">
        <w:rPr>
          <w:rFonts w:ascii="Times New Roman" w:eastAsia="Times New Roman" w:hAnsi="Times New Roman" w:cs="Times New Roman"/>
          <w:sz w:val="20"/>
          <w:szCs w:val="20"/>
        </w:rPr>
        <w:t>1</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Additional Work Completed</w:t>
      </w:r>
      <w:r>
        <w:rPr>
          <w:rFonts w:ascii="Times New Roman" w:eastAsia="Times New Roman" w:hAnsi="Times New Roman" w:cs="Times New Roman"/>
          <w:sz w:val="20"/>
          <w:szCs w:val="20"/>
        </w:rPr>
        <w:tab/>
        <w:t>43</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w:t>
      </w:r>
      <w:r w:rsidR="00432E34">
        <w:rPr>
          <w:rFonts w:ascii="Times New Roman" w:eastAsia="Times New Roman" w:hAnsi="Times New Roman" w:cs="Times New Roman"/>
          <w:sz w:val="20"/>
          <w:szCs w:val="20"/>
        </w:rPr>
        <w:t>tions from Previous Milestones</w:t>
      </w:r>
      <w:r w:rsidR="00432E34">
        <w:rPr>
          <w:rFonts w:ascii="Times New Roman" w:eastAsia="Times New Roman" w:hAnsi="Times New Roman" w:cs="Times New Roman"/>
          <w:sz w:val="20"/>
          <w:szCs w:val="20"/>
        </w:rPr>
        <w:tab/>
        <w:t>43</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43</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Success and Problems Faced upon Website Publishing and Testing</w:t>
      </w:r>
      <w:r w:rsidR="00432E34">
        <w:rPr>
          <w:rFonts w:ascii="Times New Roman" w:eastAsia="Times New Roman" w:hAnsi="Times New Roman" w:cs="Times New Roman"/>
          <w:sz w:val="20"/>
          <w:szCs w:val="20"/>
        </w:rPr>
        <w:tab/>
        <w:t>44</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Widgets and jQuer</w:t>
      </w:r>
      <w:r w:rsidR="00432E34">
        <w:rPr>
          <w:rFonts w:ascii="Times New Roman" w:eastAsia="Times New Roman" w:hAnsi="Times New Roman" w:cs="Times New Roman"/>
          <w:sz w:val="20"/>
          <w:szCs w:val="20"/>
        </w:rPr>
        <w:t>y</w:t>
      </w:r>
      <w:r w:rsidR="00432E34">
        <w:rPr>
          <w:rFonts w:ascii="Times New Roman" w:eastAsia="Times New Roman" w:hAnsi="Times New Roman" w:cs="Times New Roman"/>
          <w:sz w:val="20"/>
          <w:szCs w:val="20"/>
        </w:rPr>
        <w:tab/>
        <w:t>44</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w:t>
      </w:r>
      <w:r w:rsidR="00432E34">
        <w:rPr>
          <w:rFonts w:ascii="Times New Roman" w:eastAsia="Times New Roman" w:hAnsi="Times New Roman" w:cs="Times New Roman"/>
          <w:sz w:val="20"/>
          <w:szCs w:val="20"/>
        </w:rPr>
        <w:t>sting with JavaScript Disabled</w:t>
      </w:r>
      <w:r w:rsidR="00432E34">
        <w:rPr>
          <w:rFonts w:ascii="Times New Roman" w:eastAsia="Times New Roman" w:hAnsi="Times New Roman" w:cs="Times New Roman"/>
          <w:sz w:val="20"/>
          <w:szCs w:val="20"/>
        </w:rPr>
        <w:tab/>
        <w:t>44</w:t>
      </w:r>
    </w:p>
    <w:p w:rsidR="00303602" w:rsidRDefault="00303602">
      <w:pPr>
        <w:rPr>
          <w:rFonts w:ascii="Times New Roman" w:eastAsia="Times New Roman" w:hAnsi="Times New Roman" w:cs="Times New Roman"/>
          <w:b/>
        </w:rPr>
      </w:pPr>
    </w:p>
    <w:p w:rsidR="00303602" w:rsidRDefault="00303602">
      <w:pPr>
        <w:rPr>
          <w:rFonts w:ascii="Times New Roman" w:eastAsia="Times New Roman" w:hAnsi="Times New Roman" w:cs="Times New Roman"/>
          <w:b/>
        </w:rPr>
      </w:pPr>
      <w:r>
        <w:rPr>
          <w:rFonts w:ascii="Times New Roman" w:eastAsia="Times New Roman" w:hAnsi="Times New Roman" w:cs="Times New Roman"/>
          <w:b/>
        </w:rPr>
        <w:br w:type="page"/>
      </w:r>
    </w:p>
    <w:p w:rsidR="006A554E" w:rsidRPr="004A0329" w:rsidRDefault="006A554E" w:rsidP="006A554E">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V</w:t>
      </w:r>
      <w:r w:rsidRPr="004A0329">
        <w:rPr>
          <w:rFonts w:ascii="Times New Roman" w:eastAsia="Times New Roman" w:hAnsi="Times New Roman" w:cs="Times New Roman"/>
          <w:b/>
          <w:color w:val="auto"/>
          <w:sz w:val="32"/>
          <w:szCs w:val="32"/>
        </w:rPr>
        <w:t xml:space="preserve">. </w:t>
      </w:r>
      <w:r>
        <w:rPr>
          <w:rFonts w:ascii="Times New Roman" w:eastAsia="Times New Roman" w:hAnsi="Times New Roman" w:cs="Times New Roman"/>
          <w:b/>
          <w:color w:val="auto"/>
          <w:sz w:val="32"/>
          <w:szCs w:val="32"/>
        </w:rPr>
        <w:t>Server Side Programming</w:t>
      </w:r>
    </w:p>
    <w:p w:rsidR="00490D75" w:rsidRDefault="00490D75">
      <w:pPr>
        <w:rPr>
          <w:rFonts w:ascii="Times New Roman" w:hAnsi="Times New Roman" w:cs="Times New Roman"/>
          <w:color w:val="000000"/>
          <w:sz w:val="22"/>
          <w:szCs w:val="22"/>
        </w:rPr>
      </w:pPr>
    </w:p>
    <w:p w:rsidR="006A554E" w:rsidRPr="006A554E" w:rsidRDefault="006A554E" w:rsidP="006A554E">
      <w:pPr>
        <w:pStyle w:val="Heading7"/>
        <w:spacing w:before="0" w:after="240" w:line="240" w:lineRule="auto"/>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URL</w:t>
      </w:r>
    </w:p>
    <w:p w:rsidR="004065C1" w:rsidRPr="001B02F9" w:rsidRDefault="004065C1" w:rsidP="004065C1">
      <w:pPr>
        <w:pStyle w:val="Heading7"/>
        <w:spacing w:before="0" w:after="220" w:line="240" w:lineRule="auto"/>
        <w:rPr>
          <w:rFonts w:ascii="Times New Roman" w:eastAsia="Times New Roman" w:hAnsi="Times New Roman" w:cs="Times New Roman"/>
          <w:i w:val="0"/>
          <w:iCs w:val="0"/>
          <w:color w:val="auto"/>
          <w:lang w:eastAsia="en-US"/>
        </w:rPr>
      </w:pPr>
      <w:r w:rsidRPr="001B02F9">
        <w:rPr>
          <w:rFonts w:ascii="Times New Roman" w:eastAsia="Times New Roman" w:hAnsi="Times New Roman" w:cs="Times New Roman"/>
          <w:i w:val="0"/>
          <w:iCs w:val="0"/>
          <w:color w:val="auto"/>
          <w:lang w:eastAsia="en-US"/>
        </w:rPr>
        <w:t>http://students.bcitdev.com/A01005523/Milestone5Directory/views/index.php</w:t>
      </w:r>
    </w:p>
    <w:p w:rsidR="006A554E" w:rsidRPr="004065C1" w:rsidRDefault="006A554E" w:rsidP="004065C1">
      <w:pPr>
        <w:pStyle w:val="Heading7"/>
        <w:spacing w:before="0" w:after="220" w:line="240" w:lineRule="auto"/>
        <w:rPr>
          <w:rFonts w:eastAsia="Times New Roman"/>
          <w:i w:val="0"/>
          <w:iCs w:val="0"/>
          <w:color w:val="auto"/>
          <w:lang w:eastAsia="en-US"/>
        </w:rPr>
      </w:pPr>
      <w:r>
        <w:rPr>
          <w:rFonts w:ascii="Times New Roman" w:eastAsia="Times New Roman" w:hAnsi="Times New Roman" w:cs="Times New Roman"/>
          <w:b/>
          <w:i w:val="0"/>
          <w:color w:val="auto"/>
          <w:sz w:val="24"/>
          <w:szCs w:val="24"/>
        </w:rPr>
        <w:t>List of Completed Items</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The COMP 1536 forum has been integrated with the site:</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.DS_Store</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add_response.php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add_topic_form.php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auth.php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config.php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created.sql</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forum.php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functions.php</w:t>
      </w:r>
    </w:p>
    <w:p w:rsidR="008428CA" w:rsidRPr="008428CA"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view_topic.php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All pages have been converted to php docume</w:t>
      </w:r>
      <w:r w:rsidR="006C7E19">
        <w:rPr>
          <w:rFonts w:ascii="Times New Roman" w:eastAsia="Times New Roman" w:hAnsi="Times New Roman" w:cs="Times New Roman"/>
          <w:sz w:val="22"/>
          <w:szCs w:val="22"/>
        </w:rPr>
        <w:t>nts</w:t>
      </w:r>
      <w:r>
        <w:rPr>
          <w:rFonts w:ascii="Times New Roman" w:eastAsia="Times New Roman" w:hAnsi="Times New Roman" w:cs="Times New Roman"/>
          <w:sz w:val="22"/>
          <w:szCs w:val="22"/>
        </w:rPr>
        <w:t>:</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aboutus.php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cart.php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catering.php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checkout.php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contact.php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products.php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signin.php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testimonials.php</w:t>
      </w:r>
    </w:p>
    <w:p w:rsidR="008428CA"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useraccount.php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 and footer are now separate php documents:</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headerForum.php</w:t>
      </w:r>
    </w:p>
    <w:p w:rsidR="008428CA" w:rsidRPr="006A554E" w:rsidRDefault="008428CA" w:rsidP="006C7E19">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footer.php</w:t>
      </w:r>
    </w:p>
    <w:p w:rsidR="006A554E" w:rsidRDefault="006A554E" w:rsidP="006A554E">
      <w:pPr>
        <w:pStyle w:val="Heading7"/>
        <w:spacing w:before="0" w:after="240" w:line="240" w:lineRule="auto"/>
        <w:rPr>
          <w:rFonts w:ascii="Times New Roman" w:eastAsia="Times New Roman" w:hAnsi="Times New Roman" w:cs="Times New Roman"/>
          <w:b/>
          <w:i w:val="0"/>
          <w:color w:val="auto"/>
          <w:sz w:val="24"/>
          <w:szCs w:val="24"/>
        </w:rPr>
      </w:pPr>
      <w:r>
        <w:rPr>
          <w:rFonts w:ascii="Times New Roman" w:eastAsia="Times New Roman" w:hAnsi="Times New Roman" w:cs="Times New Roman"/>
          <w:b/>
          <w:i w:val="0"/>
          <w:color w:val="auto"/>
          <w:sz w:val="24"/>
          <w:szCs w:val="24"/>
        </w:rPr>
        <w:t>Additional Work Completed</w:t>
      </w:r>
    </w:p>
    <w:p w:rsidR="008428CA" w:rsidRPr="008428CA" w:rsidRDefault="004B2BCE"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implemented a drop-down menu on the sign-in icon, which allows users to navigate to their account page, the forum, and log out from any page on the site.</w:t>
      </w:r>
    </w:p>
    <w:p w:rsidR="006A554E" w:rsidRPr="006A554E" w:rsidRDefault="006A554E" w:rsidP="006A554E">
      <w:pPr>
        <w:spacing w:after="240"/>
        <w:rPr>
          <w:rFonts w:ascii="Times New Roman" w:eastAsia="Times New Roman" w:hAnsi="Times New Roman" w:cs="Times New Roman"/>
          <w:b/>
          <w:sz w:val="24"/>
          <w:szCs w:val="24"/>
        </w:rPr>
      </w:pPr>
      <w:r w:rsidRPr="006A554E">
        <w:rPr>
          <w:rFonts w:ascii="Times New Roman" w:eastAsia="Times New Roman" w:hAnsi="Times New Roman" w:cs="Times New Roman"/>
          <w:b/>
          <w:sz w:val="24"/>
          <w:szCs w:val="24"/>
        </w:rPr>
        <w:t>Deviations From Previous Milestones</w:t>
      </w:r>
    </w:p>
    <w:p w:rsid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chosen to go back to the fluid layout.</w:t>
      </w:r>
    </w:p>
    <w:p w:rsidR="00181790"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implemented the forum.</w:t>
      </w:r>
    </w:p>
    <w:p w:rsidR="00181790" w:rsidRP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did not create our own database due to time restraints, and thus we are sharing the COMP 1536 database with the rest of the class. Due to this restriction, we cannot add data to the database other than </w:t>
      </w:r>
      <w:r>
        <w:rPr>
          <w:rFonts w:ascii="Times New Roman" w:eastAsia="Times New Roman" w:hAnsi="Times New Roman" w:cs="Times New Roman"/>
          <w:sz w:val="22"/>
          <w:szCs w:val="22"/>
        </w:rPr>
        <w:lastRenderedPageBreak/>
        <w:t xml:space="preserve">registering new users. </w:t>
      </w:r>
      <w:r w:rsidR="00AC0ED0">
        <w:rPr>
          <w:rFonts w:ascii="Times New Roman" w:eastAsia="Times New Roman" w:hAnsi="Times New Roman" w:cs="Times New Roman"/>
          <w:sz w:val="22"/>
          <w:szCs w:val="22"/>
        </w:rPr>
        <w:t>Thus, w</w:t>
      </w:r>
      <w:r>
        <w:rPr>
          <w:rFonts w:ascii="Times New Roman" w:eastAsia="Times New Roman" w:hAnsi="Times New Roman" w:cs="Times New Roman"/>
          <w:sz w:val="22"/>
          <w:szCs w:val="22"/>
        </w:rPr>
        <w:t>e are unable to save any user data (passwords, dietary restrictions, past orders) on the user account page, and update the cart.</w:t>
      </w:r>
    </w:p>
    <w:p w:rsidR="006A554E" w:rsidRPr="006A554E" w:rsidRDefault="006A554E" w:rsidP="006A554E">
      <w:pPr>
        <w:spacing w:after="240"/>
        <w:rPr>
          <w:rFonts w:ascii="Times New Roman" w:eastAsia="Times New Roman" w:hAnsi="Times New Roman" w:cs="Times New Roman"/>
          <w:b/>
          <w:sz w:val="24"/>
          <w:szCs w:val="24"/>
        </w:rPr>
      </w:pPr>
      <w:r w:rsidRPr="006A554E">
        <w:rPr>
          <w:rFonts w:ascii="Times New Roman" w:eastAsia="Times New Roman" w:hAnsi="Times New Roman" w:cs="Times New Roman"/>
          <w:b/>
          <w:sz w:val="24"/>
          <w:szCs w:val="24"/>
        </w:rPr>
        <w:t>Key Issues Encountered (including those outstanding)</w:t>
      </w:r>
    </w:p>
    <w:p w:rsidR="00F33885" w:rsidRPr="006A554E" w:rsidRDefault="000E4043" w:rsidP="00F33885">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Owing to the fact that we are sharing the COMP 1536 database with the rest of the class, and the fact that we did not have time to learn enough MySQL to use the database, we cannot add </w:t>
      </w:r>
      <w:r w:rsidR="00F33885">
        <w:rPr>
          <w:rFonts w:ascii="Times New Roman" w:eastAsia="Times New Roman" w:hAnsi="Times New Roman" w:cs="Times New Roman"/>
          <w:sz w:val="22"/>
          <w:szCs w:val="22"/>
        </w:rPr>
        <w:t>tables to the database. Because of this, we cannot save information such as preferred dietary restrictions and adding/removing items to/from the cart.</w:t>
      </w:r>
      <w:bookmarkStart w:id="0" w:name="_GoBack"/>
      <w:bookmarkEnd w:id="0"/>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78753A" w:rsidRDefault="0078753A">
      <w:pPr>
        <w:rPr>
          <w:rFonts w:ascii="Times New Roman" w:hAnsi="Times New Roman" w:cs="Times New Roman"/>
          <w:color w:val="000000"/>
          <w:sz w:val="22"/>
          <w:szCs w:val="22"/>
        </w:rPr>
      </w:pPr>
    </w:p>
    <w:p w:rsidR="00E75333" w:rsidRDefault="00E75333">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rsidR="00B92458" w:rsidRDefault="00B92458" w:rsidP="00B92458">
      <w:pPr>
        <w:jc w:val="center"/>
      </w:pPr>
      <w:r>
        <w:rPr>
          <w:rFonts w:ascii="Times New Roman" w:eastAsia="Times New Roman" w:hAnsi="Times New Roman" w:cs="Times New Roman"/>
          <w:b/>
          <w:sz w:val="40"/>
          <w:szCs w:val="40"/>
        </w:rPr>
        <w:lastRenderedPageBreak/>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Pr>
            <w:rFonts w:ascii="Times New Roman" w:eastAsia="Times New Roman" w:hAnsi="Times New Roman" w:cs="Times New Roman"/>
            <w:sz w:val="21"/>
            <w:szCs w:val="21"/>
          </w:rPr>
          <w:t>in approximately two to three clicks</w:t>
        </w:r>
      </w:ins>
      <w:ins w:id="10"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lastRenderedPageBreak/>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8">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9">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3" w:author="Ryan Liang" w:date="2017-01-30T12:45:00Z"/>
          <w:sz w:val="21"/>
          <w:szCs w:val="21"/>
        </w:rPr>
      </w:pPr>
    </w:p>
    <w:p w:rsidR="00B92458" w:rsidRPr="00334D1F" w:rsidRDefault="00B92458" w:rsidP="00B92458">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Pr>
            <w:rFonts w:ascii="Times New Roman" w:hAnsi="Times New Roman" w:cs="Times New Roman"/>
            <w:sz w:val="21"/>
            <w:szCs w:val="21"/>
          </w:rPr>
          <w:t xml:space="preserve"> C</w:t>
        </w:r>
      </w:ins>
      <w:ins w:id="25" w:author="Eric Sy" w:date="2017-02-02T23:52:00Z">
        <w:r>
          <w:rPr>
            <w:rFonts w:ascii="Times New Roman" w:hAnsi="Times New Roman" w:cs="Times New Roman"/>
            <w:sz w:val="21"/>
            <w:szCs w:val="21"/>
          </w:rPr>
          <w:t xml:space="preserve">omments </w:t>
        </w:r>
      </w:ins>
      <w:ins w:id="26" w:author="Eric Sy" w:date="2017-02-02T23:59:00Z">
        <w:r>
          <w:rPr>
            <w:rFonts w:ascii="Times New Roman" w:hAnsi="Times New Roman" w:cs="Times New Roman"/>
            <w:sz w:val="21"/>
            <w:szCs w:val="21"/>
          </w:rPr>
          <w:t xml:space="preserve">or critiques </w:t>
        </w:r>
      </w:ins>
      <w:ins w:id="27" w:author="Eric Sy" w:date="2017-02-02T23:58:00Z">
        <w:r>
          <w:rPr>
            <w:rFonts w:ascii="Times New Roman" w:hAnsi="Times New Roman" w:cs="Times New Roman"/>
            <w:sz w:val="21"/>
            <w:szCs w:val="21"/>
          </w:rPr>
          <w:t>can be written in the</w:t>
        </w:r>
      </w:ins>
      <w:ins w:id="28" w:author="Eric Sy" w:date="2017-02-02T23:52:00Z">
        <w:r>
          <w:rPr>
            <w:rFonts w:ascii="Times New Roman" w:hAnsi="Times New Roman" w:cs="Times New Roman"/>
            <w:sz w:val="21"/>
            <w:szCs w:val="21"/>
          </w:rPr>
          <w:t xml:space="preserve"> feedback </w:t>
        </w:r>
      </w:ins>
      <w:ins w:id="29" w:author="Eric Sy" w:date="2017-02-02T23:58:00Z">
        <w:r>
          <w:rPr>
            <w:rFonts w:ascii="Times New Roman" w:hAnsi="Times New Roman" w:cs="Times New Roman"/>
            <w:sz w:val="21"/>
            <w:szCs w:val="21"/>
          </w:rPr>
          <w:t>portion of</w:t>
        </w:r>
      </w:ins>
      <w:ins w:id="30" w:author="Eric Sy" w:date="2017-02-02T23:52:00Z">
        <w:r>
          <w:rPr>
            <w:rFonts w:ascii="Times New Roman" w:hAnsi="Times New Roman" w:cs="Times New Roman"/>
            <w:sz w:val="21"/>
            <w:szCs w:val="21"/>
          </w:rPr>
          <w:t xml:space="preserve"> the</w:t>
        </w:r>
      </w:ins>
      <w:ins w:id="31" w:author="Eric Sy" w:date="2017-02-02T23:48:00Z">
        <w:r>
          <w:rPr>
            <w:rFonts w:ascii="Times New Roman" w:hAnsi="Times New Roman" w:cs="Times New Roman"/>
            <w:sz w:val="21"/>
            <w:szCs w:val="21"/>
          </w:rPr>
          <w:t xml:space="preserve"> Contact Us </w:t>
        </w:r>
      </w:ins>
      <w:ins w:id="32" w:author="Eric Sy" w:date="2017-02-02T23:58:00Z">
        <w:r>
          <w:rPr>
            <w:rFonts w:ascii="Times New Roman" w:hAnsi="Times New Roman" w:cs="Times New Roman"/>
            <w:sz w:val="21"/>
            <w:szCs w:val="21"/>
          </w:rPr>
          <w:t>page</w:t>
        </w:r>
      </w:ins>
      <w:ins w:id="33" w:author="Eric Sy" w:date="2017-02-02T23:59:00Z">
        <w:r>
          <w:rPr>
            <w:rFonts w:ascii="Times New Roman" w:hAnsi="Times New Roman" w:cs="Times New Roman"/>
            <w:sz w:val="21"/>
            <w:szCs w:val="21"/>
          </w:rPr>
          <w:t xml:space="preserve"> </w:t>
        </w:r>
      </w:ins>
      <w:ins w:id="34" w:author="Eric Sy" w:date="2017-02-03T00:00:00Z">
        <w:r>
          <w:rPr>
            <w:rFonts w:ascii="Times New Roman" w:hAnsi="Times New Roman" w:cs="Times New Roman"/>
            <w:sz w:val="21"/>
            <w:szCs w:val="21"/>
          </w:rPr>
          <w:t>which</w:t>
        </w:r>
      </w:ins>
      <w:ins w:id="35" w:author="Eric Sy" w:date="2017-02-02T23:59:00Z">
        <w:r>
          <w:rPr>
            <w:rFonts w:ascii="Times New Roman" w:hAnsi="Times New Roman" w:cs="Times New Roman"/>
            <w:sz w:val="21"/>
            <w:szCs w:val="21"/>
          </w:rPr>
          <w:t xml:space="preserve"> will allow us to interact with our customers</w:t>
        </w:r>
      </w:ins>
      <w:ins w:id="36" w:author="Eric Sy" w:date="2017-02-03T00:06:00Z">
        <w:r>
          <w:rPr>
            <w:rFonts w:ascii="Times New Roman" w:hAnsi="Times New Roman" w:cs="Times New Roman"/>
            <w:sz w:val="21"/>
            <w:szCs w:val="21"/>
          </w:rPr>
          <w:t xml:space="preserve"> and improve the business</w:t>
        </w:r>
      </w:ins>
      <w:ins w:id="37" w:author="Eric Sy" w:date="2017-02-02T23:50:00Z">
        <w:r>
          <w:rPr>
            <w:rFonts w:ascii="Times New Roman" w:hAnsi="Times New Roman" w:cs="Times New Roman"/>
            <w:sz w:val="21"/>
            <w:szCs w:val="21"/>
          </w:rPr>
          <w:t>.</w:t>
        </w:r>
      </w:ins>
      <w:ins w:id="38"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490D75" w:rsidRDefault="00B92458" w:rsidP="00490D75">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w:t>
      </w:r>
      <w:r w:rsidRPr="00030E33">
        <w:rPr>
          <w:rFonts w:ascii="Times New Roman" w:eastAsia="Times New Roman" w:hAnsi="Times New Roman" w:cs="Times New Roman"/>
          <w:sz w:val="21"/>
          <w:szCs w:val="21"/>
        </w:rPr>
        <w:lastRenderedPageBreak/>
        <w:t>divide and complete the work so that the project is not postponed. All components of our project will be available through shareable mediums such as Google Drive and GitHub</w:t>
      </w:r>
      <w:ins w:id="39"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490D75" w:rsidRDefault="00490D75" w:rsidP="00490D75">
      <w:pPr>
        <w:jc w:val="both"/>
        <w:rPr>
          <w:rFonts w:ascii="Times New Roman" w:eastAsia="Times New Roman" w:hAnsi="Times New Roman" w:cs="Times New Roman"/>
          <w:sz w:val="21"/>
          <w:szCs w:val="21"/>
        </w:rPr>
      </w:pPr>
    </w:p>
    <w:p w:rsidR="00490D75" w:rsidRDefault="00490D75" w:rsidP="00490D75">
      <w:pPr>
        <w:jc w:val="both"/>
        <w:rPr>
          <w:rFonts w:ascii="Times New Roman" w:eastAsia="Times New Roman" w:hAnsi="Times New Roman" w:cs="Times New Roman"/>
          <w:sz w:val="21"/>
          <w:szCs w:val="21"/>
        </w:rPr>
      </w:pPr>
    </w:p>
    <w:p w:rsidR="005808F4" w:rsidRDefault="005808F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B92458" w:rsidRPr="00490D75" w:rsidRDefault="00B92458" w:rsidP="00490D75">
      <w:pPr>
        <w:jc w:val="both"/>
        <w:rPr>
          <w:rFonts w:ascii="Times New Roman" w:eastAsia="Times New Roman" w:hAnsi="Times New Roman" w:cs="Times New Roman"/>
          <w:sz w:val="21"/>
          <w:szCs w:val="21"/>
        </w:rPr>
      </w:pPr>
      <w:r>
        <w:rPr>
          <w:rFonts w:ascii="Times New Roman" w:eastAsia="Times New Roman" w:hAnsi="Times New Roman" w:cs="Times New Roman"/>
          <w:b/>
          <w:sz w:val="32"/>
          <w:szCs w:val="32"/>
        </w:rPr>
        <w:lastRenderedPageBreak/>
        <w:t>II</w:t>
      </w:r>
      <w:r w:rsidRPr="004A0329">
        <w:rPr>
          <w:rFonts w:ascii="Times New Roman" w:eastAsia="Times New Roman" w:hAnsi="Times New Roman" w:cs="Times New Roman"/>
          <w:b/>
          <w:sz w:val="32"/>
          <w:szCs w:val="32"/>
        </w:rPr>
        <w:t xml:space="preserve">. </w:t>
      </w:r>
      <w:r w:rsidRPr="002C4873">
        <w:rPr>
          <w:rFonts w:ascii="Times New Roman" w:eastAsia="Times New Roman" w:hAnsi="Times New Roman" w:cs="Times New Roman"/>
          <w:b/>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D22C97"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03pt" o:ole="">
            <v:imagedata r:id="rId10" o:title=""/>
          </v:shape>
          <o:OLEObject Type="Embed" ProgID="Visio.Drawing.15" ShapeID="_x0000_i1025" DrawAspect="Content" ObjectID="_1553256757" r:id="rId1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2"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Pr>
            <w:rFonts w:ascii="Times New Roman" w:eastAsia="Times New Roman" w:hAnsi="Times New Roman" w:cs="Times New Roman"/>
            <w:sz w:val="21"/>
            <w:szCs w:val="21"/>
          </w:rPr>
          <w:t xml:space="preserve"> while others </w:t>
        </w:r>
      </w:ins>
      <w:ins w:id="50" w:author="Eric Sy" w:date="2017-02-17T00:21:00Z">
        <w:r>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Pr>
            <w:rFonts w:ascii="Times New Roman" w:eastAsia="Times New Roman" w:hAnsi="Times New Roman" w:cs="Times New Roman"/>
            <w:sz w:val="21"/>
            <w:szCs w:val="21"/>
          </w:rPr>
          <w:t xml:space="preserve"> </w:t>
        </w:r>
      </w:ins>
      <w:ins w:id="54" w:author="Eric Sy" w:date="2017-02-17T00:23:00Z">
        <w:r>
          <w:rPr>
            <w:rFonts w:ascii="Times New Roman" w:eastAsia="Times New Roman" w:hAnsi="Times New Roman" w:cs="Times New Roman"/>
            <w:sz w:val="21"/>
            <w:szCs w:val="21"/>
          </w:rPr>
          <w:t xml:space="preserve">In the end, we </w:t>
        </w:r>
      </w:ins>
      <w:ins w:id="55" w:author="Eric Sy" w:date="2017-02-17T00:24:00Z">
        <w:r>
          <w:rPr>
            <w:rFonts w:ascii="Times New Roman" w:eastAsia="Times New Roman" w:hAnsi="Times New Roman" w:cs="Times New Roman"/>
            <w:sz w:val="21"/>
            <w:szCs w:val="21"/>
          </w:rPr>
          <w:t>narrowed down our color choices to red</w:t>
        </w:r>
      </w:ins>
      <w:ins w:id="56" w:author="Eric Sy" w:date="2017-02-17T00:30:00Z">
        <w:r>
          <w:rPr>
            <w:rFonts w:ascii="Times New Roman" w:eastAsia="Times New Roman" w:hAnsi="Times New Roman" w:cs="Times New Roman"/>
            <w:sz w:val="21"/>
            <w:szCs w:val="21"/>
          </w:rPr>
          <w:t xml:space="preserve"> </w:t>
        </w:r>
      </w:ins>
      <w:ins w:id="57" w:author="Eric Sy" w:date="2017-02-17T00:32:00Z">
        <w:r>
          <w:rPr>
            <w:rFonts w:ascii="Times New Roman" w:eastAsia="Times New Roman" w:hAnsi="Times New Roman" w:cs="Times New Roman"/>
            <w:sz w:val="21"/>
            <w:szCs w:val="21"/>
          </w:rPr>
          <w:t xml:space="preserve">and </w:t>
        </w:r>
      </w:ins>
      <w:ins w:id="58" w:author="Eric Sy" w:date="2017-02-17T00:24:00Z">
        <w:r>
          <w:rPr>
            <w:rFonts w:ascii="Times New Roman" w:eastAsia="Times New Roman" w:hAnsi="Times New Roman" w:cs="Times New Roman"/>
            <w:sz w:val="21"/>
            <w:szCs w:val="21"/>
          </w:rPr>
          <w:t>blue</w:t>
        </w:r>
      </w:ins>
      <w:ins w:id="59" w:author="Eric Sy" w:date="2017-02-17T00:32:00Z">
        <w:r>
          <w:rPr>
            <w:rFonts w:ascii="Times New Roman" w:eastAsia="Times New Roman" w:hAnsi="Times New Roman" w:cs="Times New Roman"/>
            <w:sz w:val="21"/>
            <w:szCs w:val="21"/>
          </w:rPr>
          <w:t>. The former represents passion and love while the latter</w:t>
        </w:r>
      </w:ins>
      <w:ins w:id="60" w:author="Eric Sy" w:date="2017-02-17T00:31:00Z">
        <w:r>
          <w:rPr>
            <w:rFonts w:ascii="Times New Roman" w:eastAsia="Times New Roman" w:hAnsi="Times New Roman" w:cs="Times New Roman"/>
            <w:sz w:val="21"/>
            <w:szCs w:val="21"/>
          </w:rPr>
          <w:t xml:space="preserve"> </w:t>
        </w:r>
      </w:ins>
      <w:ins w:id="61" w:author="Eric Sy" w:date="2017-02-17T00:32:00Z">
        <w:r>
          <w:rPr>
            <w:rFonts w:ascii="Times New Roman" w:eastAsia="Times New Roman" w:hAnsi="Times New Roman" w:cs="Times New Roman"/>
            <w:sz w:val="21"/>
            <w:szCs w:val="21"/>
          </w:rPr>
          <w:t xml:space="preserve">represents </w:t>
        </w:r>
      </w:ins>
      <w:ins w:id="62" w:author="Eric Sy" w:date="2017-02-17T00:31:00Z">
        <w:r>
          <w:rPr>
            <w:rFonts w:ascii="Times New Roman" w:eastAsia="Times New Roman" w:hAnsi="Times New Roman" w:cs="Times New Roman"/>
            <w:sz w:val="21"/>
            <w:szCs w:val="21"/>
          </w:rPr>
          <w:t>serenity</w:t>
        </w:r>
      </w:ins>
      <w:ins w:id="63" w:author="Eric Sy" w:date="2017-02-17T00:24:00Z">
        <w:r>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Pr>
            <w:rFonts w:ascii="Times New Roman" w:eastAsia="Times New Roman" w:hAnsi="Times New Roman" w:cs="Times New Roman"/>
            <w:sz w:val="21"/>
            <w:szCs w:val="21"/>
          </w:rPr>
          <w:t>many</w:t>
        </w:r>
      </w:ins>
      <w:ins w:id="65" w:author="Eric Sy" w:date="2017-02-17T00:24:00Z">
        <w:r>
          <w:rPr>
            <w:rFonts w:ascii="Times New Roman" w:eastAsia="Times New Roman" w:hAnsi="Times New Roman" w:cs="Times New Roman"/>
            <w:sz w:val="21"/>
            <w:szCs w:val="21"/>
          </w:rPr>
          <w:t xml:space="preserve"> </w:t>
        </w:r>
      </w:ins>
      <w:ins w:id="66" w:author="Eric Sy" w:date="2017-02-17T00:25:00Z">
        <w:r>
          <w:rPr>
            <w:rFonts w:ascii="Times New Roman" w:eastAsia="Times New Roman" w:hAnsi="Times New Roman" w:cs="Times New Roman"/>
            <w:sz w:val="21"/>
            <w:szCs w:val="21"/>
          </w:rPr>
          <w:t xml:space="preserve">photographs </w:t>
        </w:r>
      </w:ins>
      <w:ins w:id="67" w:author="Eric Sy" w:date="2017-02-17T00:27:00Z">
        <w:r>
          <w:rPr>
            <w:rFonts w:ascii="Times New Roman" w:eastAsia="Times New Roman" w:hAnsi="Times New Roman" w:cs="Times New Roman"/>
            <w:sz w:val="21"/>
            <w:szCs w:val="21"/>
          </w:rPr>
          <w:t>had darker shades (chocolates)</w:t>
        </w:r>
      </w:ins>
      <w:ins w:id="68" w:author="Eric Sy" w:date="2017-02-17T00:28:00Z">
        <w:r>
          <w:rPr>
            <w:rFonts w:ascii="Times New Roman" w:eastAsia="Times New Roman" w:hAnsi="Times New Roman" w:cs="Times New Roman"/>
            <w:sz w:val="21"/>
            <w:szCs w:val="21"/>
          </w:rPr>
          <w:t xml:space="preserve">. We also noticed red more often (raspberries, strawberries, </w:t>
        </w:r>
      </w:ins>
      <w:ins w:id="69" w:author="Eric Sy" w:date="2017-02-17T00:29:00Z">
        <w:r>
          <w:rPr>
            <w:rFonts w:ascii="Times New Roman" w:eastAsia="Times New Roman" w:hAnsi="Times New Roman" w:cs="Times New Roman"/>
            <w:sz w:val="21"/>
            <w:szCs w:val="21"/>
          </w:rPr>
          <w:t xml:space="preserve">cherries </w:t>
        </w:r>
      </w:ins>
      <w:ins w:id="70" w:author="Eric Sy" w:date="2017-02-17T00:28:00Z">
        <w:r>
          <w:rPr>
            <w:rFonts w:ascii="Times New Roman" w:eastAsia="Times New Roman" w:hAnsi="Times New Roman" w:cs="Times New Roman"/>
            <w:sz w:val="21"/>
            <w:szCs w:val="21"/>
          </w:rPr>
          <w:t>etc.)</w:t>
        </w:r>
      </w:ins>
      <w:ins w:id="71"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2"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3"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lang w:eastAsia="en-CA"/>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Pr>
            <w:rFonts w:ascii="Times New Roman" w:eastAsia="Times New Roman" w:hAnsi="Times New Roman" w:cs="Times New Roman"/>
            <w:sz w:val="21"/>
            <w:szCs w:val="21"/>
          </w:rPr>
          <w:t xml:space="preserve">lease </w:t>
        </w:r>
      </w:ins>
      <w:ins w:id="79" w:author="Eric Sy" w:date="2017-02-17T00:35:00Z">
        <w:r>
          <w:rPr>
            <w:rFonts w:ascii="Times New Roman" w:eastAsia="Times New Roman" w:hAnsi="Times New Roman" w:cs="Times New Roman"/>
            <w:sz w:val="21"/>
            <w:szCs w:val="21"/>
          </w:rPr>
          <w:t>see</w:t>
        </w:r>
      </w:ins>
      <w:ins w:id="80" w:author="Eric Sy" w:date="2017-02-17T00:34:00Z">
        <w:r>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14"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3"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4873DF" w:rsidP="004873DF">
      <w:pPr>
        <w:jc w:val="center"/>
      </w:pPr>
      <w:r>
        <w:object w:dxaOrig="11241" w:dyaOrig="16193">
          <v:shape id="_x0000_i1026" type="#_x0000_t75" style="width:366.75pt;height:527.25pt" o:ole="">
            <v:imagedata r:id="rId15" o:title=""/>
          </v:shape>
          <o:OLEObject Type="Embed" ProgID="Visio.Drawing.15" ShapeID="_x0000_i1026" DrawAspect="Content" ObjectID="_1553256758" r:id="rId16"/>
        </w:object>
      </w:r>
    </w:p>
    <w:p w:rsidR="00C35AB7" w:rsidRDefault="00C35AB7" w:rsidP="004873DF">
      <w:pPr>
        <w:jc w:val="center"/>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82512E">
      <w:pPr>
        <w:jc w:val="center"/>
        <w:rPr>
          <w:rFonts w:ascii="Times New Roman" w:eastAsia="Times New Roman" w:hAnsi="Times New Roman" w:cs="Times New Roman"/>
          <w:sz w:val="21"/>
          <w:szCs w:val="21"/>
        </w:rPr>
      </w:pPr>
      <w:r>
        <w:object w:dxaOrig="11436" w:dyaOrig="16225">
          <v:shape id="_x0000_i1027" type="#_x0000_t75" style="width:400.5pt;height:567pt" o:ole="">
            <v:imagedata r:id="rId17" o:title=""/>
          </v:shape>
          <o:OLEObject Type="Embed" ProgID="Visio.Drawing.15" ShapeID="_x0000_i1027" DrawAspect="Content" ObjectID="_1553256759" r:id="rId18"/>
        </w:object>
      </w: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B92458" w:rsidRDefault="00B92458" w:rsidP="00B92458">
      <w:pPr>
        <w:jc w:val="both"/>
        <w:rPr>
          <w:rFonts w:ascii="Times New Roman" w:eastAsia="Times New Roman" w:hAnsi="Times New Roman" w:cs="Times New Roman"/>
          <w:sz w:val="21"/>
          <w:szCs w:val="21"/>
        </w:rPr>
      </w:pPr>
    </w:p>
    <w:p w:rsidR="0082512E" w:rsidRDefault="00B92458" w:rsidP="0082512E">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82512E">
      <w:pPr>
        <w:jc w:val="both"/>
        <w:rPr>
          <w:rFonts w:ascii="Times New Roman" w:eastAsia="Times New Roman" w:hAnsi="Times New Roman" w:cs="Times New Roman"/>
          <w:sz w:val="21"/>
          <w:szCs w:val="21"/>
        </w:rPr>
      </w:pPr>
      <w:r>
        <w:object w:dxaOrig="11241" w:dyaOrig="16224">
          <v:shape id="_x0000_i1028" type="#_x0000_t75" style="width:394.5pt;height:567pt" o:ole="">
            <v:imagedata r:id="rId19" o:title=""/>
          </v:shape>
          <o:OLEObject Type="Embed" ProgID="Visio.Drawing.15" ShapeID="_x0000_i1028" DrawAspect="Content" ObjectID="_1553256760" r:id="rId20"/>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25pt;height:537.75pt;mso-position-horizontal:absolute" o:ole="">
            <v:imagedata r:id="rId21" o:title=""/>
          </v:shape>
          <o:OLEObject Type="Embed" ProgID="Visio.Drawing.15" ShapeID="_x0000_i1029" DrawAspect="Content" ObjectID="_1553256761" r:id="rId2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5pt;height:225pt" o:ole="">
            <v:imagedata r:id="rId23" o:title=""/>
          </v:shape>
          <o:OLEObject Type="Embed" ProgID="Visio.Drawing.15" ShapeID="_x0000_i1030" DrawAspect="Content" ObjectID="_1553256762" r:id="rId24"/>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complete the form as quickly and accurately as possible. We do not want this process to be frustrating so the form is partitioned into three clear sub-sections. The fields are in a logical, step-wise order, the required information is clearly indicated and the text boxes for user</w:t>
      </w:r>
      <w:r w:rsidR="0082512E">
        <w:rPr>
          <w:rFonts w:ascii="Times New Roman" w:eastAsia="Times New Roman" w:hAnsi="Times New Roman" w:cs="Times New Roman"/>
          <w:sz w:val="21"/>
          <w:szCs w:val="21"/>
        </w:rPr>
        <w:t xml:space="preserve"> input are in close proximity. </w:t>
      </w:r>
    </w:p>
    <w:p w:rsidR="00B92458" w:rsidRDefault="00B92458" w:rsidP="00B92458">
      <w:pPr>
        <w:jc w:val="center"/>
      </w:pPr>
      <w:r>
        <w:object w:dxaOrig="11714" w:dyaOrig="16225">
          <v:shape id="_x0000_i1031" type="#_x0000_t75" style="width:408.75pt;height:567pt" o:ole="">
            <v:imagedata r:id="rId25" o:title=""/>
          </v:shape>
          <o:OLEObject Type="Embed" ProgID="Visio.Drawing.15" ShapeID="_x0000_i1031" DrawAspect="Content" ObjectID="_1553256763" r:id="rId26"/>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pt;height:567pt" o:ole="">
            <v:imagedata r:id="rId27" o:title=""/>
          </v:shape>
          <o:OLEObject Type="Embed" ProgID="Visio.Drawing.15" ShapeID="_x0000_i1032" DrawAspect="Content" ObjectID="_1553256764" r:id="rId28"/>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w:t>
      </w:r>
      <w:r w:rsidR="0082512E">
        <w:rPr>
          <w:rFonts w:ascii="Times New Roman" w:eastAsia="Times New Roman" w:hAnsi="Times New Roman" w:cs="Times New Roman"/>
          <w:sz w:val="21"/>
          <w:szCs w:val="21"/>
        </w:rPr>
        <w:t xml:space="preserve"> or remove the item altogether.</w:t>
      </w:r>
    </w:p>
    <w:p w:rsidR="00B92458" w:rsidRDefault="00B92458" w:rsidP="0082512E">
      <w:pPr>
        <w:jc w:val="center"/>
      </w:pPr>
      <w:r>
        <w:object w:dxaOrig="11734" w:dyaOrig="16243">
          <v:shape id="_x0000_i1033" type="#_x0000_t75" style="width:410.25pt;height:567pt" o:ole="">
            <v:imagedata r:id="rId29" o:title=""/>
          </v:shape>
          <o:OLEObject Type="Embed" ProgID="Visio.Drawing.15" ShapeID="_x0000_i1033" DrawAspect="Content" ObjectID="_1553256765" r:id="rId30"/>
        </w:object>
      </w:r>
    </w:p>
    <w:p w:rsidR="00370360" w:rsidRPr="007D1069" w:rsidRDefault="00370360" w:rsidP="0082512E">
      <w:pPr>
        <w:jc w:val="center"/>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B92458" w:rsidRDefault="00B92458" w:rsidP="00B92458">
      <w:pPr>
        <w:jc w:val="both"/>
        <w:rPr>
          <w:rFonts w:ascii="Times New Roman" w:eastAsia="Times New Roman" w:hAnsi="Times New Roman" w:cs="Times New Roman"/>
          <w:sz w:val="21"/>
          <w:szCs w:val="21"/>
        </w:rPr>
      </w:pPr>
    </w:p>
    <w:p w:rsidR="0082512E"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0082512E">
        <w:rPr>
          <w:rFonts w:ascii="Times New Roman" w:eastAsia="Times New Roman" w:hAnsi="Times New Roman" w:cs="Times New Roman"/>
          <w:sz w:val="21"/>
          <w:szCs w:val="21"/>
        </w:rPr>
        <w:t>.</w:t>
      </w:r>
    </w:p>
    <w:p w:rsidR="00B92458" w:rsidRDefault="00B92458" w:rsidP="00B92458">
      <w:pPr>
        <w:jc w:val="center"/>
      </w:pPr>
      <w:r>
        <w:object w:dxaOrig="11255" w:dyaOrig="16215">
          <v:shape id="_x0000_i1034" type="#_x0000_t75" style="width:393pt;height:567pt" o:ole="">
            <v:imagedata r:id="rId31" o:title=""/>
          </v:shape>
          <o:OLEObject Type="Embed" ProgID="Visio.Drawing.15" ShapeID="_x0000_i1034" DrawAspect="Content" ObjectID="_1553256766" r:id="rId32"/>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B92458" w:rsidRDefault="00B92458" w:rsidP="00B92458">
      <w:pPr>
        <w:jc w:val="both"/>
        <w:rPr>
          <w:rFonts w:ascii="Times New Roman" w:eastAsia="Times New Roman" w:hAnsi="Times New Roman" w:cs="Times New Roman"/>
          <w:b/>
          <w:sz w:val="21"/>
          <w:szCs w:val="21"/>
        </w:rPr>
      </w:pPr>
    </w:p>
    <w:p w:rsidR="00B92458" w:rsidRPr="0082512E" w:rsidRDefault="00B92458" w:rsidP="0082512E">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sidR="000114C9">
        <w:rPr>
          <w:rFonts w:ascii="Times New Roman" w:eastAsia="Times New Roman" w:hAnsi="Times New Roman" w:cs="Times New Roman"/>
          <w:sz w:val="21"/>
          <w:szCs w:val="21"/>
        </w:rPr>
        <w:t>-</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 xml:space="preserve">In addition, we chose to put the sign in and sign up side by side so that the attention of the user will be immediately split into choosing one of the two given features without having to </w:t>
      </w:r>
      <w:r w:rsidR="0082512E">
        <w:rPr>
          <w:rFonts w:ascii="Times New Roman" w:eastAsia="Times New Roman" w:hAnsi="Times New Roman" w:cs="Times New Roman"/>
          <w:sz w:val="21"/>
          <w:szCs w:val="21"/>
        </w:rPr>
        <w:t>scroll down to reach the other.</w:t>
      </w:r>
    </w:p>
    <w:p w:rsidR="00B92458" w:rsidRPr="0082512E" w:rsidRDefault="00B92458" w:rsidP="0082512E">
      <w:pPr>
        <w:jc w:val="center"/>
      </w:pPr>
      <w:r>
        <w:object w:dxaOrig="11241" w:dyaOrig="16173">
          <v:shape id="_x0000_i1035" type="#_x0000_t75" style="width:394.5pt;height:567pt" o:ole="">
            <v:imagedata r:id="rId33" o:title=""/>
          </v:shape>
          <o:OLEObject Type="Embed" ProgID="Visio.Drawing.15" ShapeID="_x0000_i1035" DrawAspect="Content" ObjectID="_1553256767" r:id="rId34"/>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5pt;height:567pt" o:ole="">
            <v:imagedata r:id="rId35" o:title=""/>
          </v:shape>
          <o:OLEObject Type="Embed" ProgID="Visio.Drawing.15" ShapeID="_x0000_i1036" DrawAspect="Content" ObjectID="_1553256768" r:id="rId36"/>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4873DF" w:rsidRDefault="00B92458" w:rsidP="00B92458">
      <w:pPr>
        <w:jc w:val="both"/>
        <w:rPr>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sidR="004873DF">
        <w:rPr>
          <w:rFonts w:ascii="Times New Roman" w:eastAsia="Times New Roman" w:hAnsi="Times New Roman" w:cs="Times New Roman"/>
          <w:sz w:val="21"/>
          <w:szCs w:val="21"/>
        </w:rPr>
        <w:t xml:space="preserve"> For a higher </w:t>
      </w:r>
      <w:r>
        <w:rPr>
          <w:rFonts w:ascii="Times New Roman" w:eastAsia="Times New Roman" w:hAnsi="Times New Roman" w:cs="Times New Roman"/>
          <w:sz w:val="21"/>
          <w:szCs w:val="21"/>
        </w:rPr>
        <w:t xml:space="preserve">quality image of the prints, please visit: </w:t>
      </w:r>
    </w:p>
    <w:p w:rsidR="00871E84" w:rsidRDefault="00871E84" w:rsidP="00B92458">
      <w:pPr>
        <w:jc w:val="both"/>
        <w:rPr>
          <w:rFonts w:ascii="Times New Roman" w:eastAsia="Times New Roman" w:hAnsi="Times New Roman" w:cs="Times New Roman"/>
          <w:sz w:val="21"/>
          <w:szCs w:val="21"/>
        </w:rPr>
      </w:pPr>
    </w:p>
    <w:p w:rsidR="00B92458" w:rsidRDefault="000527F7" w:rsidP="00B92458">
      <w:pPr>
        <w:jc w:val="both"/>
        <w:rPr>
          <w:rStyle w:val="Hyperlink"/>
          <w:rFonts w:ascii="Times New Roman" w:hAnsi="Times New Roman" w:cs="Times New Roman"/>
          <w:sz w:val="21"/>
          <w:szCs w:val="21"/>
        </w:rPr>
      </w:pPr>
      <w:hyperlink r:id="rId37" w:history="1">
        <w:r w:rsidR="00B92458"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75pt;height:537.75pt;mso-position-horizontal:absolute;mso-position-vertical:absolute" o:ole="">
            <v:imagedata r:id="rId38" o:title=""/>
          </v:shape>
          <o:OLEObject Type="Embed" ProgID="Visio.Drawing.15" ShapeID="_x0000_i1037" DrawAspect="Content" ObjectID="_1553256769" r:id="rId39"/>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5pt;height:567pt" o:ole="">
            <v:imagedata r:id="rId40" o:title=""/>
          </v:shape>
          <o:OLEObject Type="Embed" ProgID="Visio.Drawing.15" ShapeID="_x0000_i1038" DrawAspect="Content" ObjectID="_1553256770" r:id="rId4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82512E">
      <w:pPr>
        <w:jc w:val="center"/>
        <w:rPr>
          <w:rFonts w:ascii="Times New Roman" w:eastAsia="Times New Roman" w:hAnsi="Times New Roman" w:cs="Times New Roman"/>
          <w:b/>
        </w:rPr>
      </w:pPr>
      <w:r>
        <w:object w:dxaOrig="11241" w:dyaOrig="16224">
          <v:shape id="_x0000_i1039" type="#_x0000_t75" style="width:394.5pt;height:567pt" o:ole="">
            <v:imagedata r:id="rId42" o:title=""/>
          </v:shape>
          <o:OLEObject Type="Embed" ProgID="Visio.Drawing.15" ShapeID="_x0000_i1039" DrawAspect="Content" ObjectID="_1553256771" r:id="rId43"/>
        </w:object>
      </w:r>
    </w:p>
    <w:p w:rsidR="0082512E" w:rsidRDefault="0082512E" w:rsidP="0082512E">
      <w:pPr>
        <w:jc w:val="center"/>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5pt;height:567pt" o:ole="">
            <v:imagedata r:id="rId44" o:title=""/>
          </v:shape>
          <o:OLEObject Type="Embed" ProgID="Visio.Drawing.15" ShapeID="_x0000_i1040" DrawAspect="Content" ObjectID="_1553256772" r:id="rId45"/>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5pt;height:225pt" o:ole="">
            <v:imagedata r:id="rId46" o:title=""/>
          </v:shape>
          <o:OLEObject Type="Embed" ProgID="Visio.Drawing.15" ShapeID="_x0000_i1041" DrawAspect="Content" ObjectID="_1553256773" r:id="rId47"/>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75pt;height:567pt" o:ole="">
            <v:imagedata r:id="rId48" o:title=""/>
          </v:shape>
          <o:OLEObject Type="Embed" ProgID="Visio.Drawing.15" ShapeID="_x0000_i1042" DrawAspect="Content" ObjectID="_1553256774" r:id="rId49"/>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82512E">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pt;height:567pt" o:ole="">
            <v:imagedata r:id="rId50" o:title=""/>
          </v:shape>
          <o:OLEObject Type="Embed" ProgID="Visio.Drawing.15" ShapeID="_x0000_i1043" DrawAspect="Content" ObjectID="_1553256775" r:id="rId51"/>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25pt;height:567pt" o:ole="">
            <v:imagedata r:id="rId52" o:title=""/>
          </v:shape>
          <o:OLEObject Type="Embed" ProgID="Visio.Drawing.15" ShapeID="_x0000_i1044" DrawAspect="Content" ObjectID="_1553256776" r:id="rId53"/>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25pt;height:567pt;mso-position-vertical:absolute" o:ole="">
            <v:imagedata r:id="rId54" o:title=""/>
          </v:shape>
          <o:OLEObject Type="Embed" ProgID="Visio.Drawing.15" ShapeID="_x0000_i1045" DrawAspect="Content" ObjectID="_1553256777" r:id="rId55"/>
        </w:object>
      </w:r>
    </w:p>
    <w:p w:rsidR="00B92458" w:rsidRDefault="00B92458" w:rsidP="00B92458">
      <w:pPr>
        <w:jc w:val="both"/>
        <w:rPr>
          <w:rFonts w:ascii="Times New Roman" w:eastAsia="Times New Roman" w:hAnsi="Times New Roman" w:cs="Times New Roman"/>
          <w:b/>
        </w:rPr>
      </w:pPr>
    </w:p>
    <w:p w:rsidR="00B92458" w:rsidRDefault="00B92458" w:rsidP="00B92458">
      <w:pPr>
        <w:rPr>
          <w:rFonts w:ascii="Times New Roman" w:eastAsia="Times New Roman" w:hAnsi="Times New Roman" w:cs="Times New Roman"/>
          <w:b/>
          <w:sz w:val="40"/>
          <w:szCs w:val="40"/>
        </w:rPr>
      </w:pPr>
    </w:p>
    <w:p w:rsidR="0082512E" w:rsidRDefault="0082512E"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5pt;height:567pt" o:ole="">
            <v:imagedata r:id="rId56" o:title=""/>
          </v:shape>
          <o:OLEObject Type="Embed" ProgID="Visio.Drawing.15" ShapeID="_x0000_i1046" DrawAspect="Content" ObjectID="_1553256778" r:id="rId57"/>
        </w:object>
      </w: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5pt;height:567pt" o:ole="">
            <v:imagedata r:id="rId58" o:title=""/>
          </v:shape>
          <o:OLEObject Type="Embed" ProgID="Visio.Drawing.15" ShapeID="_x0000_i1047" DrawAspect="Content" ObjectID="_1553256779" r:id="rId59"/>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fotorama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0"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lang w:eastAsia="en-CA"/>
        </w:rPr>
        <w:lastRenderedPageBreak/>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lang w:eastAsia="en-CA"/>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lang w:eastAsia="en-CA"/>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3">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lang w:eastAsia="en-CA"/>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4">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5"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6"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lang w:eastAsia="en-CA"/>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7">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F56574" w:rsidRPr="000344A4" w:rsidRDefault="00F56574"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106A46" w:rsidRDefault="00106A46" w:rsidP="00106A46">
      <w:pPr>
        <w:jc w:val="both"/>
        <w:rPr>
          <w:ins w:id="91" w:author="Eric" w:date="2017-03-23T20:13:00Z"/>
          <w:rFonts w:ascii="Times New Roman" w:eastAsia="Times New Roman" w:hAnsi="Times New Roman" w:cs="Times New Roman"/>
          <w:sz w:val="21"/>
          <w:szCs w:val="21"/>
        </w:rPr>
      </w:pPr>
    </w:p>
    <w:p w:rsidR="00106A46" w:rsidRDefault="00106A46" w:rsidP="00106A46">
      <w:pPr>
        <w:jc w:val="both"/>
        <w:rPr>
          <w:ins w:id="92" w:author="Eric" w:date="2017-03-23T20:13:00Z"/>
          <w:rFonts w:ascii="Times New Roman" w:eastAsia="Times New Roman" w:hAnsi="Times New Roman" w:cs="Times New Roman"/>
          <w:sz w:val="21"/>
          <w:szCs w:val="21"/>
        </w:rPr>
      </w:pPr>
      <w:ins w:id="93" w:author="Eric" w:date="2017-03-23T20:13:00Z">
        <w:r>
          <w:rPr>
            <w:rFonts w:ascii="Times New Roman" w:eastAsia="Times New Roman" w:hAnsi="Times New Roman" w:cs="Times New Roman"/>
            <w:sz w:val="21"/>
            <w:szCs w:val="21"/>
          </w:rPr>
          <w:t>However, the forms have a standardized style sheet: forms.css. This ensures that the basic structure (color, spacing, buttons, etc.) of each table is the same throughout the website.  For page-specific elements, we have separate style sheets: catering.css, contact.css and signin.css.</w:t>
        </w:r>
      </w:ins>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82A1C">
      <w:pP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monochromatic colour scheme </w:t>
      </w:r>
      <w:r w:rsidRPr="006C633E">
        <w:rPr>
          <w:rFonts w:ascii="Times New Roman" w:eastAsia="Times New Roman" w:hAnsi="Times New Roman" w:cs="Times New Roman"/>
          <w:sz w:val="21"/>
          <w:szCs w:val="21"/>
        </w:rPr>
        <w:lastRenderedPageBreak/>
        <w:t>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lang w:eastAsia="en-CA"/>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0527F7" w:rsidRPr="000F45C5" w:rsidRDefault="000527F7"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0527F7" w:rsidRPr="000F45C5" w:rsidRDefault="000527F7"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69"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lang w:eastAsia="en-CA"/>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0527F7" w:rsidRPr="00183485" w:rsidRDefault="000527F7"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1"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0527F7" w:rsidRPr="00183485" w:rsidRDefault="000527F7"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 with no errors! No validation icons were included since it was not specified.</w:t>
      </w:r>
    </w:p>
    <w:p w:rsidR="00E75333" w:rsidRDefault="00E75333">
      <w:pPr>
        <w:rPr>
          <w:rFonts w:ascii="Times New Roman" w:hAnsi="Times New Roman" w:cs="Times New Roman"/>
          <w:color w:val="000000"/>
          <w:sz w:val="22"/>
          <w:szCs w:val="22"/>
        </w:rPr>
      </w:pPr>
      <w:r>
        <w:rPr>
          <w:rFonts w:ascii="Times New Roman" w:hAnsi="Times New Roman" w:cs="Times New Roman"/>
          <w:color w:val="000000"/>
          <w:sz w:val="22"/>
          <w:szCs w:val="22"/>
        </w:rPr>
        <w:br w:type="page"/>
      </w:r>
    </w:p>
    <w:p w:rsidR="00E75333" w:rsidRPr="00A02ECB" w:rsidRDefault="00E75333" w:rsidP="00E75333">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Deployed Javascript-enabled site (validated, tested)</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w:t>
      </w:r>
      <w:r>
        <w:rPr>
          <w:rStyle w:val="fontstyle01"/>
          <w:rFonts w:ascii="Times New Roman" w:hAnsi="Times New Roman" w:cs="Times New Roman"/>
        </w:rPr>
        <w:t>views</w:t>
      </w:r>
      <w:r w:rsidRPr="00A02ECB">
        <w:rPr>
          <w:rStyle w:val="fontstyle01"/>
          <w:rFonts w:ascii="Times New Roman" w:hAnsi="Times New Roman" w:cs="Times New Roman"/>
        </w:rPr>
        <w:t>/index.html</w:t>
      </w:r>
      <w:r w:rsidRPr="00A02ECB">
        <w:rPr>
          <w:rStyle w:val="fontstyle21"/>
          <w:rFonts w:ascii="Times New Roman" w:hAnsi="Times New Roman" w:cs="Times New Roman"/>
          <w:b/>
        </w:rPr>
        <w:br/>
      </w:r>
    </w:p>
    <w:p w:rsidR="00E75333" w:rsidRDefault="00E75333" w:rsidP="00E75333">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Pr>
          <w:rStyle w:val="fontstyle01"/>
          <w:rFonts w:ascii="Times New Roman" w:hAnsi="Times New Roman" w:cs="Times New Roman"/>
          <w:b/>
          <w:sz w:val="24"/>
          <w:szCs w:val="24"/>
        </w:rPr>
        <w:t>of Completed Items</w:t>
      </w:r>
    </w:p>
    <w:p w:rsidR="00E75333" w:rsidRPr="00A02ECB" w:rsidRDefault="00E75333" w:rsidP="00E75333">
      <w:pPr>
        <w:rPr>
          <w:rStyle w:val="fontstyle01"/>
          <w:rFonts w:ascii="Times New Roman" w:hAnsi="Times New Roman" w:cs="Times New Roman"/>
          <w:b/>
          <w:sz w:val="24"/>
          <w:szCs w:val="24"/>
        </w:rPr>
      </w:pP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backtop.js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cart.js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catering.js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contact.js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E75333" w:rsidRDefault="00E75333" w:rsidP="00E75333">
      <w:pPr>
        <w:rPr>
          <w:rFonts w:ascii="Times New Roman" w:hAnsi="Times New Roman" w:cs="Times New Roman"/>
          <w:b/>
          <w:sz w:val="24"/>
          <w:szCs w:val="24"/>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Validation Requirements</w:t>
      </w:r>
    </w:p>
    <w:p w:rsidR="00E75333" w:rsidRDefault="00E75333" w:rsidP="00E75333">
      <w:pPr>
        <w:rPr>
          <w:rFonts w:ascii="Times New Roman" w:hAnsi="Times New Roman" w:cs="Times New Roman"/>
        </w:rPr>
      </w:pPr>
    </w:p>
    <w:p w:rsidR="00E75333" w:rsidRDefault="00E75333" w:rsidP="00E75333">
      <w:pPr>
        <w:rPr>
          <w:rFonts w:ascii="Times New Roman" w:hAnsi="Times New Roman" w:cs="Times New Roman"/>
          <w:sz w:val="22"/>
          <w:szCs w:val="22"/>
        </w:rPr>
      </w:pPr>
      <w:r>
        <w:rPr>
          <w:rFonts w:ascii="Times New Roman" w:hAnsi="Times New Roman" w:cs="Times New Roman"/>
          <w:sz w:val="22"/>
          <w:szCs w:val="22"/>
        </w:rPr>
        <w:t xml:space="preserve">All submission fields that required server-side validation have been validated upon being filled and upon submission. No alert messages were used. </w:t>
      </w:r>
      <w:r w:rsidRPr="000A54CB">
        <w:rPr>
          <w:rFonts w:ascii="Times New Roman" w:hAnsi="Times New Roman" w:cs="Times New Roman"/>
          <w:sz w:val="22"/>
          <w:szCs w:val="22"/>
        </w:rPr>
        <w:t xml:space="preserve">Fields that required validation were focused and highlighted with a red border. </w:t>
      </w:r>
      <w:r>
        <w:rPr>
          <w:rFonts w:ascii="Times New Roman" w:hAnsi="Times New Roman" w:cs="Times New Roman"/>
          <w:sz w:val="22"/>
          <w:szCs w:val="22"/>
        </w:rPr>
        <w:t xml:space="preserve">In addition, fields with warning messages or empty fields blocked submission. User-friendly feedback is provided. </w:t>
      </w:r>
    </w:p>
    <w:p w:rsidR="00E75333" w:rsidRPr="00792737" w:rsidRDefault="00E75333" w:rsidP="00E75333">
      <w:pPr>
        <w:pStyle w:val="ListParagraph"/>
        <w:rPr>
          <w:rFonts w:ascii="Times New Roman" w:hAnsi="Times New Roman" w:cs="Times New Roman"/>
          <w:sz w:val="22"/>
          <w:szCs w:val="22"/>
        </w:rPr>
      </w:pPr>
    </w:p>
    <w:tbl>
      <w:tblPr>
        <w:tblStyle w:val="PlainTable1"/>
        <w:tblW w:w="0" w:type="auto"/>
        <w:tblLook w:val="04A0" w:firstRow="1" w:lastRow="0" w:firstColumn="1" w:lastColumn="0" w:noHBand="0" w:noVBand="1"/>
      </w:tblPr>
      <w:tblGrid>
        <w:gridCol w:w="1984"/>
        <w:gridCol w:w="2832"/>
        <w:gridCol w:w="4534"/>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4"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txtUsername</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txtNewUser field.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txtNewPassword field.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txtNewUser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txtVerify</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match txtNewPassword.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txtEmail</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4"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must be .com, .ca or .org.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chkRemember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4"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Can be in one of two states: checked or unchecked.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txtName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cannot contain numbers or symbols.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0"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taFeedback</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0"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3"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txtFirstName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txtLastName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txtPhone_0, txtPhone_1, txtPhone_2</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txtPhone_1 must have 3 digits.</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txtPhone_2 must have 4 digits.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/^[a-zA-Z\d_]+\@[a-zA-Z]+\.[a-zA-Z</w:t>
            </w:r>
            <w:r w:rsidRPr="00A02ECB">
              <w:rPr>
                <w:rFonts w:ascii="Times New Roman" w:hAnsi="Times New Roman" w:cs="Times New Roman"/>
                <w:sz w:val="20"/>
                <w:szCs w:val="20"/>
              </w:rPr>
              <w:t>]{2,3}/</w:t>
            </w:r>
          </w:p>
        </w:tc>
        <w:tc>
          <w:tcPr>
            <w:tcW w:w="4533"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txtOrganization</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txtAddress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alphanumeric.</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txtDate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bottom w:val="single" w:sz="4" w:space="0" w:color="BFBFBF" w:themeColor="background1" w:themeShade="BF"/>
            </w:tcBorders>
            <w:shd w:val="clear" w:color="auto" w:fill="auto"/>
          </w:tcPr>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at least 14 </w:t>
            </w:r>
            <w:r>
              <w:rPr>
                <w:rFonts w:ascii="Times New Roman" w:hAnsi="Times New Roman" w:cs="Times New Roman"/>
                <w:sz w:val="20"/>
                <w:szCs w:val="20"/>
              </w:rPr>
              <w:t xml:space="preserve">full </w:t>
            </w:r>
            <w:r w:rsidRPr="00A02ECB">
              <w:rPr>
                <w:rFonts w:ascii="Times New Roman" w:hAnsi="Times New Roman" w:cs="Times New Roman"/>
                <w:sz w:val="20"/>
                <w:szCs w:val="20"/>
              </w:rPr>
              <w:t>days from the current date.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txtStartTime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top w:val="single" w:sz="4" w:space="0" w:color="BFBFBF" w:themeColor="background1" w:themeShade="BF"/>
            </w:tcBorders>
          </w:tcPr>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after 8:00AM on weekdays and must be after 10:00AM on weekends.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txtEndTime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Pr>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before 4:00PM on weekdays and must be after 3:00PM on weekends.</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lstFunction</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 Datalist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txtGuests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numerical.</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at least 50 and no more than 250.</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chkBrownies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chkCookies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chkCupcakes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chkDonuts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chkMacarons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Each can be in one of two states: checked or unchecked.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taAllergies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taComments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txtQuantity1, txtQuantity2, txtQuantity3,</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Pr="00A02ECB"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Default="00E75333" w:rsidP="00E75333">
      <w:pPr>
        <w:rPr>
          <w:rFonts w:ascii="Times New Roman" w:hAnsi="Times New Roman" w:cs="Times New Roman"/>
          <w:sz w:val="20"/>
          <w:szCs w:val="20"/>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Testing</w:t>
      </w: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txtVerify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txtNewUser</w:t>
            </w:r>
          </w:p>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txtNewPassword</w:t>
            </w:r>
          </w:p>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taComments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placeholder wa</w:t>
            </w:r>
            <w:r w:rsidRPr="00A02ECB">
              <w:rPr>
                <w:rFonts w:ascii="Times New Roman" w:hAnsi="Times New Roman" w:cs="Times New Roman"/>
                <w:sz w:val="20"/>
                <w:szCs w:val="20"/>
              </w:rPr>
              <w:t>s missing and JS allow</w:t>
            </w:r>
            <w:r>
              <w:rPr>
                <w:rFonts w:ascii="Times New Roman" w:hAnsi="Times New Roman" w:cs="Times New Roman"/>
                <w:sz w:val="20"/>
                <w:szCs w:val="20"/>
              </w:rPr>
              <w:t>ed</w:t>
            </w:r>
            <w:r w:rsidRPr="00A02ECB">
              <w:rPr>
                <w:rFonts w:ascii="Times New Roman" w:hAnsi="Times New Roman" w:cs="Times New Roman"/>
                <w:sz w:val="20"/>
                <w:szCs w:val="20"/>
              </w:rPr>
              <w:t xml:space="preserve"> submission even when </w:t>
            </w:r>
            <w:r>
              <w:rPr>
                <w:rFonts w:ascii="Times New Roman" w:hAnsi="Times New Roman" w:cs="Times New Roman"/>
                <w:sz w:val="20"/>
                <w:szCs w:val="20"/>
              </w:rPr>
              <w:t xml:space="preserve">the </w:t>
            </w:r>
            <w:r w:rsidRPr="00A02ECB">
              <w:rPr>
                <w:rFonts w:ascii="Times New Roman" w:hAnsi="Times New Roman" w:cs="Times New Roman"/>
                <w:sz w:val="20"/>
                <w:szCs w:val="20"/>
              </w:rPr>
              <w:t>field is left “empty</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Tabs in HTML of textarea were removed to make </w:t>
            </w:r>
            <w:r>
              <w:rPr>
                <w:rFonts w:ascii="Times New Roman" w:hAnsi="Times New Roman" w:cs="Times New Roman"/>
                <w:sz w:val="20"/>
                <w:szCs w:val="20"/>
              </w:rPr>
              <w:t xml:space="preserve">the </w:t>
            </w:r>
            <w:r w:rsidRPr="00A02ECB">
              <w:rPr>
                <w:rFonts w:ascii="Times New Roman" w:hAnsi="Times New Roman" w:cs="Times New Roman"/>
                <w:sz w:val="20"/>
                <w:szCs w:val="20"/>
              </w:rPr>
              <w:t>textarea element empty</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w:t>
            </w:r>
            <w:r>
              <w:rPr>
                <w:rFonts w:ascii="Times New Roman" w:hAnsi="Times New Roman" w:cs="Times New Roman"/>
                <w:sz w:val="20"/>
                <w:szCs w:val="20"/>
              </w:rPr>
              <w:t>ing Enter on the keyboard caused</w:t>
            </w:r>
            <w:r w:rsidRPr="00A02ECB">
              <w:rPr>
                <w:rFonts w:ascii="Times New Roman" w:hAnsi="Times New Roman" w:cs="Times New Roman"/>
                <w:sz w:val="20"/>
                <w:szCs w:val="20"/>
              </w:rPr>
              <w:t xml:space="preserve"> the box to be highlig</w:t>
            </w:r>
            <w:r>
              <w:rPr>
                <w:rFonts w:ascii="Times New Roman" w:hAnsi="Times New Roman" w:cs="Times New Roman"/>
                <w:sz w:val="20"/>
                <w:szCs w:val="20"/>
              </w:rPr>
              <w:t>hted, but no error message showed.</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missing lines of code for</w:t>
            </w:r>
            <w:r w:rsidRPr="00A02ECB">
              <w:rPr>
                <w:rFonts w:ascii="Times New Roman" w:hAnsi="Times New Roman" w:cs="Times New Roman"/>
                <w:sz w:val="20"/>
                <w:szCs w:val="20"/>
              </w:rPr>
              <w:t xml:space="preserve"> the </w:t>
            </w:r>
            <w:r>
              <w:rPr>
                <w:rFonts w:ascii="Times New Roman" w:hAnsi="Times New Roman" w:cs="Times New Roman"/>
                <w:sz w:val="20"/>
                <w:szCs w:val="20"/>
              </w:rPr>
              <w:t xml:space="preserve">onsubmit </w:t>
            </w:r>
            <w:r w:rsidRPr="00A02ECB">
              <w:rPr>
                <w:rFonts w:ascii="Times New Roman" w:hAnsi="Times New Roman" w:cs="Times New Roman"/>
                <w:sz w:val="20"/>
                <w:szCs w:val="20"/>
              </w:rPr>
              <w:t xml:space="preserve">validation function </w:t>
            </w:r>
            <w:r>
              <w:rPr>
                <w:rFonts w:ascii="Times New Roman" w:hAnsi="Times New Roman" w:cs="Times New Roman"/>
                <w:sz w:val="20"/>
                <w:szCs w:val="20"/>
              </w:rPr>
              <w:t xml:space="preserve">were </w:t>
            </w:r>
            <w:r w:rsidRPr="00A02ECB">
              <w:rPr>
                <w:rFonts w:ascii="Times New Roman" w:hAnsi="Times New Roman" w:cs="Times New Roman"/>
                <w:sz w:val="20"/>
                <w:szCs w:val="20"/>
              </w:rPr>
              <w:t>added</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differentiate between dates within 2 weeks and dates in the past</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 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Event handler changed from onblur to onchange</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txtEndTime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did</w:t>
            </w:r>
            <w:r w:rsidRPr="00A02ECB">
              <w:rPr>
                <w:rFonts w:ascii="Times New Roman" w:hAnsi="Times New Roman" w:cs="Times New Roman"/>
                <w:sz w:val="20"/>
                <w:szCs w:val="20"/>
              </w:rPr>
              <w:t xml:space="preserve"> not return an error if </w:t>
            </w:r>
            <w:r>
              <w:rPr>
                <w:rFonts w:ascii="Times New Roman" w:hAnsi="Times New Roman" w:cs="Times New Roman"/>
                <w:sz w:val="20"/>
                <w:szCs w:val="20"/>
              </w:rPr>
              <w:t xml:space="preserve">the </w:t>
            </w:r>
            <w:r w:rsidRPr="00A02ECB">
              <w:rPr>
                <w:rFonts w:ascii="Times New Roman" w:hAnsi="Times New Roman" w:cs="Times New Roman"/>
                <w:sz w:val="20"/>
                <w:szCs w:val="20"/>
              </w:rPr>
              <w:t>end time was before</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start time</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v</w:t>
            </w:r>
            <w:r w:rsidRPr="00A02ECB">
              <w:rPr>
                <w:rFonts w:ascii="Times New Roman" w:hAnsi="Times New Roman" w:cs="Times New Roman"/>
                <w:sz w:val="20"/>
                <w:szCs w:val="20"/>
              </w:rPr>
              <w:t xml:space="preserve">alidation function </w:t>
            </w:r>
            <w:r>
              <w:rPr>
                <w:rFonts w:ascii="Times New Roman" w:hAnsi="Times New Roman" w:cs="Times New Roman"/>
                <w:sz w:val="20"/>
                <w:szCs w:val="20"/>
              </w:rPr>
              <w:t xml:space="preserve">was </w:t>
            </w:r>
            <w:r w:rsidRPr="00A02ECB">
              <w:rPr>
                <w:rFonts w:ascii="Times New Roman" w:hAnsi="Times New Roman" w:cs="Times New Roman"/>
                <w:sz w:val="20"/>
                <w:szCs w:val="20"/>
              </w:rPr>
              <w:t>updated to check that</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end time was after the start time</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txtGuests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field allowed an</w:t>
            </w:r>
            <w:r w:rsidRPr="00A02ECB">
              <w:rPr>
                <w:rFonts w:ascii="Times New Roman" w:hAnsi="Times New Roman" w:cs="Times New Roman"/>
                <w:sz w:val="20"/>
                <w:szCs w:val="20"/>
              </w:rPr>
              <w:t xml:space="preserve"> infinite number without an error message</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maximum</w:t>
            </w:r>
            <w:r w:rsidRPr="00A02ECB">
              <w:rPr>
                <w:rFonts w:ascii="Times New Roman" w:hAnsi="Times New Roman" w:cs="Times New Roman"/>
                <w:sz w:val="20"/>
                <w:szCs w:val="20"/>
              </w:rPr>
              <w:t xml:space="preserve"> value</w:t>
            </w:r>
            <w:r>
              <w:rPr>
                <w:rFonts w:ascii="Times New Roman" w:hAnsi="Times New Roman" w:cs="Times New Roman"/>
                <w:sz w:val="20"/>
                <w:szCs w:val="20"/>
              </w:rPr>
              <w:t xml:space="preserve"> was</w:t>
            </w:r>
            <w:r w:rsidRPr="00A02ECB">
              <w:rPr>
                <w:rFonts w:ascii="Times New Roman" w:hAnsi="Times New Roman" w:cs="Times New Roman"/>
                <w:sz w:val="20"/>
                <w:szCs w:val="20"/>
              </w:rPr>
              <w:t xml:space="preserve"> added</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not cl</w:t>
            </w:r>
            <w:r>
              <w:rPr>
                <w:rFonts w:ascii="Times New Roman" w:hAnsi="Times New Roman" w:cs="Times New Roman"/>
                <w:sz w:val="20"/>
                <w:szCs w:val="20"/>
              </w:rPr>
              <w:t>ear.</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changed from “Start Time” and “End Time” to “Event Start Time” and “Event End Time</w:t>
            </w:r>
            <w:r>
              <w:rPr>
                <w:rFonts w:ascii="Times New Roman" w:hAnsi="Times New Roman" w:cs="Times New Roman"/>
                <w:sz w:val="20"/>
                <w:szCs w:val="20"/>
              </w:rPr>
              <w:t>.</w:t>
            </w:r>
            <w:r w:rsidRPr="00A02ECB">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txtQuantity1,</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txtQuantity2</w:t>
            </w:r>
            <w:r w:rsidRPr="003C5279">
              <w:rPr>
                <w:rFonts w:ascii="Times New Roman" w:hAnsi="Times New Roman" w:cs="Times New Roman"/>
                <w:b w:val="0"/>
                <w:sz w:val="20"/>
                <w:szCs w:val="20"/>
              </w:rPr>
              <w:t>,</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txtQuantity3</w:t>
            </w:r>
            <w:r w:rsidRPr="003C5279">
              <w:rPr>
                <w:rFonts w:ascii="Times New Roman" w:hAnsi="Times New Roman" w:cs="Times New Roman"/>
                <w:b w:val="0"/>
                <w:sz w:val="20"/>
                <w:szCs w:val="20"/>
              </w:rPr>
              <w:t>,</w:t>
            </w:r>
          </w:p>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txtQuantity4</w:t>
            </w:r>
            <w:r w:rsidRPr="003C5279">
              <w:rPr>
                <w:rFonts w:ascii="Times New Roman" w:hAnsi="Times New Roman" w:cs="Times New Roman"/>
                <w:b w:val="0"/>
                <w:sz w:val="20"/>
                <w:szCs w:val="20"/>
              </w:rPr>
              <w:t>,</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Field validation does not validate for both onblur and onchange for all fields at the same time to update cost.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Improved by implementing calculations and validation with onchange attribute to previous static HTML text. Onblur has been address but currently not implemented.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3C5279"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lastRenderedPageBreak/>
              <w:t>txtQuantity1, txtQuantity2, txtQuantity3,</w:t>
            </w:r>
          </w:p>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txtQuantity4</w:t>
            </w:r>
          </w:p>
        </w:tc>
        <w:tc>
          <w:tcPr>
            <w:tcW w:w="2982"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Was not stated that user can only input value of 1-100(inclusive)</w:t>
            </w:r>
          </w:p>
        </w:tc>
        <w:tc>
          <w:tcPr>
            <w:tcW w:w="4530"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Added statement for clarity.</w:t>
            </w:r>
          </w:p>
        </w:tc>
      </w:tr>
    </w:tbl>
    <w:p w:rsidR="00E75333" w:rsidRPr="003C5279"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TEST DOCUMENTATION for 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Was not stated that user can only input value of 1-100(inclusive)</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Added statement for clarity.</w:t>
            </w:r>
          </w:p>
        </w:tc>
      </w:tr>
    </w:tbl>
    <w:p w:rsidR="00E75333" w:rsidRDefault="00E75333" w:rsidP="00E75333">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Pr>
          <w:rStyle w:val="fontstyle01"/>
          <w:rFonts w:ascii="Times New Roman" w:hAnsi="Times New Roman" w:cs="Times New Roman"/>
          <w:b/>
          <w:sz w:val="24"/>
        </w:rPr>
        <w:t>Additional Work Completed</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Products:</w:t>
      </w:r>
      <w:r w:rsidRPr="00A02ECB">
        <w:rPr>
          <w:rStyle w:val="fontstyle01"/>
          <w:rFonts w:ascii="Times New Roman" w:hAnsi="Times New Roman" w:cs="Times New Roman"/>
        </w:rPr>
        <w:t xml:space="preserve"> a filter feature has been implemented</w:t>
      </w:r>
    </w:p>
    <w:p w:rsidR="00E75333"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 xml:space="preserve">Products: a modal has been implemented to allow the user to purchase products </w:t>
      </w:r>
    </w:p>
    <w:p w:rsidR="00E75333" w:rsidRDefault="00E75333" w:rsidP="00E75333">
      <w:pPr>
        <w:pStyle w:val="ListParagraph"/>
        <w:numPr>
          <w:ilvl w:val="0"/>
          <w:numId w:val="15"/>
        </w:numPr>
        <w:rPr>
          <w:rStyle w:val="fontstyle01"/>
          <w:rFonts w:ascii="Times New Roman" w:hAnsi="Times New Roman" w:cs="Times New Roman"/>
        </w:rPr>
      </w:pPr>
      <w:r w:rsidRPr="00A02ECB">
        <w:rPr>
          <w:rStyle w:val="fontstyle01"/>
          <w:rFonts w:ascii="Times New Roman" w:hAnsi="Times New Roman" w:cs="Times New Roman"/>
        </w:rPr>
        <w:t xml:space="preserve">CSS for all forms </w:t>
      </w:r>
      <w:r>
        <w:rPr>
          <w:rStyle w:val="fontstyle01"/>
          <w:rFonts w:ascii="Times New Roman" w:hAnsi="Times New Roman" w:cs="Times New Roman"/>
        </w:rPr>
        <w:t>were</w:t>
      </w:r>
      <w:r w:rsidRPr="00A02ECB">
        <w:rPr>
          <w:rStyle w:val="fontstyle01"/>
          <w:rFonts w:ascii="Times New Roman" w:hAnsi="Times New Roman" w:cs="Times New Roman"/>
        </w:rPr>
        <w:t xml:space="preserve"> standardized and combined into one document (form.css)</w:t>
      </w:r>
    </w:p>
    <w:p w:rsidR="00E75333" w:rsidRPr="00956736" w:rsidRDefault="00E75333" w:rsidP="00E75333">
      <w:pPr>
        <w:pStyle w:val="ListParagraph"/>
        <w:numPr>
          <w:ilvl w:val="0"/>
          <w:numId w:val="15"/>
        </w:numPr>
        <w:rPr>
          <w:rStyle w:val="fontstyle21"/>
          <w:rFonts w:ascii="Times New Roman" w:hAnsi="Times New Roman" w:cs="Times New Roman"/>
        </w:rPr>
      </w:pPr>
      <w:r>
        <w:rPr>
          <w:rStyle w:val="fontstyle01"/>
          <w:rFonts w:ascii="Times New Roman" w:hAnsi="Times New Roman" w:cs="Times New Roman"/>
        </w:rPr>
        <w:t>Cart: calculation for prices in the checkout section has been implemented</w:t>
      </w:r>
      <w:r w:rsidRPr="00956736">
        <w:rPr>
          <w:rFonts w:ascii="Times New Roman" w:hAnsi="Times New Roman" w:cs="Times New Roman"/>
          <w:b/>
          <w:color w:val="000000"/>
          <w:sz w:val="22"/>
          <w:szCs w:val="22"/>
        </w:rPr>
        <w:br/>
      </w: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Pr="00A02ECB">
        <w:rPr>
          <w:rStyle w:val="fontstyle01"/>
          <w:rFonts w:ascii="Times New Roman" w:hAnsi="Times New Roman" w:cs="Times New Roman"/>
          <w:b/>
          <w:sz w:val="24"/>
        </w:rPr>
        <w:t>rom</w:t>
      </w:r>
      <w:r>
        <w:rPr>
          <w:rStyle w:val="fontstyle01"/>
          <w:rFonts w:ascii="Times New Roman" w:hAnsi="Times New Roman" w:cs="Times New Roman"/>
          <w:b/>
          <w:sz w:val="24"/>
        </w:rPr>
        <w:t xml:space="preserve"> Previous M</w:t>
      </w:r>
      <w:r w:rsidRPr="00A02ECB">
        <w:rPr>
          <w:rStyle w:val="fontstyle01"/>
          <w:rFonts w:ascii="Times New Roman" w:hAnsi="Times New Roman" w:cs="Times New Roman"/>
          <w:b/>
          <w:sz w:val="24"/>
        </w:rPr>
        <w:t>ilestones</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b</w:t>
      </w:r>
      <w:r w:rsidRPr="00A02ECB">
        <w:rPr>
          <w:rStyle w:val="fontstyle01"/>
          <w:rFonts w:ascii="Times New Roman" w:hAnsi="Times New Roman" w:cs="Times New Roman"/>
        </w:rPr>
        <w:t>akery name was changed from !DOCTYPE Desserts to Madeleine’s</w:t>
      </w:r>
      <w:r>
        <w:rPr>
          <w:rStyle w:val="fontstyle01"/>
          <w:rFonts w:ascii="Times New Roman" w:hAnsi="Times New Roman" w:cs="Times New Roman"/>
        </w:rPr>
        <w:t xml:space="preserve"> (logos, content, etc.) to avoid confusion</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multiple l</w:t>
      </w:r>
      <w:r w:rsidRPr="00A02ECB">
        <w:rPr>
          <w:rStyle w:val="fontstyle01"/>
          <w:rFonts w:ascii="Times New Roman" w:hAnsi="Times New Roman" w:cs="Times New Roman"/>
        </w:rPr>
        <w:t>ogo</w:t>
      </w:r>
      <w:r>
        <w:rPr>
          <w:rStyle w:val="fontstyle01"/>
          <w:rFonts w:ascii="Times New Roman" w:hAnsi="Times New Roman" w:cs="Times New Roman"/>
        </w:rPr>
        <w:t>s now redirect</w:t>
      </w:r>
      <w:r w:rsidRPr="00A02ECB">
        <w:rPr>
          <w:rStyle w:val="fontstyle01"/>
          <w:rFonts w:ascii="Times New Roman" w:hAnsi="Times New Roman" w:cs="Times New Roman"/>
        </w:rPr>
        <w:t xml:space="preserve"> to </w:t>
      </w:r>
      <w:r>
        <w:rPr>
          <w:rStyle w:val="fontstyle01"/>
          <w:rFonts w:ascii="Times New Roman" w:hAnsi="Times New Roman" w:cs="Times New Roman"/>
        </w:rPr>
        <w:t xml:space="preserve">the </w:t>
      </w:r>
      <w:r w:rsidRPr="00A02ECB">
        <w:rPr>
          <w:rStyle w:val="fontstyle01"/>
          <w:rFonts w:ascii="Times New Roman" w:hAnsi="Times New Roman" w:cs="Times New Roman"/>
        </w:rPr>
        <w:t>home page</w:t>
      </w:r>
      <w:r>
        <w:rPr>
          <w:rStyle w:val="fontstyle01"/>
          <w:rFonts w:ascii="Times New Roman" w:hAnsi="Times New Roman" w:cs="Times New Roman"/>
        </w:rPr>
        <w:t xml:space="preserve"> (index.html)</w:t>
      </w: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skip to content link was removed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testimonials page was renamed to Reviews and was added to the navigation bar (current html page name has not been changed)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w:t>
      </w:r>
      <w:r w:rsidRPr="00A02ECB">
        <w:rPr>
          <w:rStyle w:val="fontstyle01"/>
          <w:rFonts w:ascii="Times New Roman" w:hAnsi="Times New Roman" w:cs="Times New Roman"/>
        </w:rPr>
        <w:t>ign in and cart links have been changed to icons</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header and footer sections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index page, cart and popup pages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about-us and reviews have been given background images</w:t>
      </w:r>
    </w:p>
    <w:p w:rsidR="00E75333" w:rsidRPr="00A02ECB" w:rsidRDefault="00E75333" w:rsidP="00E75333">
      <w:pPr>
        <w:rPr>
          <w:rStyle w:val="fontstyle01"/>
          <w:rFonts w:ascii="Times New Roman" w:hAnsi="Times New Roman" w:cs="Times New Roman"/>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Key Outstanding Issues Encountered</w:t>
      </w:r>
    </w:p>
    <w:p w:rsidR="00E75333" w:rsidRPr="00A02ECB" w:rsidRDefault="00E75333" w:rsidP="00E75333">
      <w:pPr>
        <w:rPr>
          <w:rStyle w:val="fontstyle01"/>
          <w:rFonts w:ascii="Times New Roman" w:hAnsi="Times New Roman" w:cs="Times New Roman"/>
          <w:b/>
          <w:sz w:val="24"/>
        </w:rPr>
      </w:pP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while the image and name of the selected product are updated in the popup, the allergy image and information do not. These additional features will be implemented and fixed later.</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current page does not allow multiple items to be added. Design change will be implemented later. Current option has been implemented so that users are able to add at least one item. Current prices do not reflect expected price since onchange and onblur have not been fully implemented due to potential additional items.</w:t>
      </w:r>
    </w:p>
    <w:p w:rsidR="00E75333" w:rsidRPr="00077C55"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Products: error message for invalid quantity inputs </w:t>
      </w:r>
      <w:r w:rsidRPr="00D46782">
        <w:rPr>
          <w:rFonts w:ascii="Times New Roman" w:hAnsi="Times New Roman" w:cs="Times New Roman"/>
          <w:color w:val="000000"/>
          <w:sz w:val="22"/>
          <w:szCs w:val="22"/>
          <w:u w:val="single"/>
        </w:rPr>
        <w:t>purposely</w:t>
      </w:r>
      <w:r>
        <w:rPr>
          <w:rFonts w:ascii="Times New Roman" w:hAnsi="Times New Roman" w:cs="Times New Roman"/>
          <w:color w:val="000000"/>
          <w:sz w:val="22"/>
          <w:szCs w:val="22"/>
        </w:rPr>
        <w:t xml:space="preserve"> placed on the checkout box so that the users would be aware that the cart final price may not reflect the correct amount.</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Specific time validation cases: We were unable to block submission despite a warning message displayed. This was the only widget that we are currently unable to fix. </w:t>
      </w:r>
    </w:p>
    <w:p w:rsidR="00E75333" w:rsidRPr="002B47BD" w:rsidRDefault="00E75333" w:rsidP="00E75333">
      <w:pPr>
        <w:pStyle w:val="ListParagraph"/>
        <w:rPr>
          <w:rFonts w:ascii="Times New Roman" w:hAnsi="Times New Roman" w:cs="Times New Roman"/>
          <w:color w:val="000000"/>
          <w:sz w:val="22"/>
          <w:szCs w:val="22"/>
        </w:rPr>
      </w:pPr>
    </w:p>
    <w:p w:rsidR="00E75333" w:rsidRPr="007A1059" w:rsidRDefault="00E75333" w:rsidP="00E75333">
      <w:pPr>
        <w:rPr>
          <w:rFonts w:ascii="Times New Roman" w:hAnsi="Times New Roman" w:cs="Times New Roman"/>
          <w:b/>
          <w:color w:val="000000"/>
          <w:sz w:val="22"/>
          <w:szCs w:val="22"/>
        </w:rPr>
      </w:pPr>
      <w:r w:rsidRPr="007A1059">
        <w:rPr>
          <w:rFonts w:ascii="Times New Roman" w:hAnsi="Times New Roman" w:cs="Times New Roman"/>
          <w:b/>
          <w:color w:val="000000"/>
          <w:sz w:val="22"/>
          <w:szCs w:val="22"/>
        </w:rPr>
        <w:lastRenderedPageBreak/>
        <w:t>Success and Problems Faced upon Website Publishing and Testing</w:t>
      </w:r>
    </w:p>
    <w:p w:rsidR="00E75333" w:rsidRDefault="00E75333" w:rsidP="00E75333">
      <w:pPr>
        <w:rPr>
          <w:rFonts w:ascii="Times New Roman" w:hAnsi="Times New Roman" w:cs="Times New Roman"/>
          <w:color w:val="000000"/>
          <w:sz w:val="22"/>
          <w:szCs w:val="22"/>
        </w:rPr>
      </w:pPr>
    </w:p>
    <w:p w:rsidR="00E75333" w:rsidRPr="00B5118D" w:rsidRDefault="00E75333" w:rsidP="00E75333">
      <w:pPr>
        <w:rPr>
          <w:rFonts w:ascii="Times New Roman" w:hAnsi="Times New Roman" w:cs="Times New Roman"/>
          <w:color w:val="000000"/>
          <w:sz w:val="22"/>
          <w:szCs w:val="22"/>
        </w:rPr>
      </w:pPr>
      <w:r w:rsidRPr="00B5118D">
        <w:rPr>
          <w:rFonts w:ascii="Times New Roman" w:hAnsi="Times New Roman" w:cs="Times New Roman"/>
          <w:color w:val="000000"/>
          <w:sz w:val="22"/>
          <w:szCs w:val="22"/>
        </w:rPr>
        <w:t>The slideshow was not displaying because the folders within the student.bcitdev.com required that the links be case-sensitive.</w:t>
      </w:r>
      <w:r>
        <w:rPr>
          <w:rFonts w:ascii="Times New Roman" w:hAnsi="Times New Roman" w:cs="Times New Roman"/>
          <w:color w:val="000000"/>
          <w:sz w:val="22"/>
          <w:szCs w:val="22"/>
        </w:rPr>
        <w:t xml:space="preserve"> This problem occurred in the previous milestone as well. We were able to fix this problem by changing the image source to match the case-sensitive URL. </w:t>
      </w:r>
    </w:p>
    <w:p w:rsidR="00E75333" w:rsidRPr="00956736" w:rsidRDefault="00E75333" w:rsidP="00E75333">
      <w:pPr>
        <w:rPr>
          <w:rFonts w:ascii="Times New Roman" w:hAnsi="Times New Roman" w:cs="Times New Roman"/>
          <w:color w:val="000000"/>
          <w:sz w:val="22"/>
          <w:szCs w:val="22"/>
        </w:rPr>
      </w:pPr>
      <w:r w:rsidRPr="00956736">
        <w:rPr>
          <w:rFonts w:ascii="Times New Roman" w:hAnsi="Times New Roman" w:cs="Times New Roman"/>
          <w:color w:val="000000"/>
          <w:sz w:val="22"/>
          <w:szCs w:val="22"/>
        </w:rPr>
        <w:t xml:space="preserve"> </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Pr>
          <w:rStyle w:val="fontstyle01"/>
          <w:rFonts w:ascii="Times New Roman" w:hAnsi="Times New Roman" w:cs="Times New Roman"/>
          <w:b/>
          <w:sz w:val="24"/>
        </w:rPr>
        <w:t xml:space="preserve"> and jQuery</w:t>
      </w:r>
    </w:p>
    <w:p w:rsidR="00E75333" w:rsidRPr="00A02ECB" w:rsidRDefault="00E75333" w:rsidP="00E75333">
      <w:pPr>
        <w:rPr>
          <w:rStyle w:val="fontstyle01"/>
          <w:rFonts w:ascii="Times New Roman" w:hAnsi="Times New Roman" w:cs="Times New Roman"/>
          <w:b/>
          <w:sz w:val="24"/>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Datepicker and wickedpicker widgets</w:t>
      </w:r>
    </w:p>
    <w:p w:rsidR="00E75333" w:rsidRPr="001B4B73" w:rsidRDefault="00E75333" w:rsidP="00E75333">
      <w:pPr>
        <w:rPr>
          <w:rFonts w:ascii="Times New Roman" w:hAnsi="Times New Roman" w:cs="Times New Roman"/>
          <w:color w:val="000000"/>
          <w:sz w:val="22"/>
          <w:szCs w:val="22"/>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added </w:t>
      </w:r>
      <w:r>
        <w:rPr>
          <w:rFonts w:ascii="Times New Roman" w:hAnsi="Times New Roman" w:cs="Times New Roman"/>
          <w:color w:val="000000"/>
          <w:sz w:val="22"/>
          <w:szCs w:val="22"/>
        </w:rPr>
        <w:t xml:space="preserve">the </w:t>
      </w:r>
      <w:r w:rsidRPr="00A02ECB">
        <w:rPr>
          <w:rFonts w:ascii="Times New Roman" w:hAnsi="Times New Roman" w:cs="Times New Roman"/>
          <w:color w:val="000000"/>
          <w:sz w:val="22"/>
          <w:szCs w:val="22"/>
        </w:rPr>
        <w:t>datepicker and wickedpicker widgets to the catering form for the 'Date of Event' and time fields (start and end times) respectively. As there are multiple ways to input a date or time (March-03-2017, 2017/03/03, 8:00 AM, 8AM, etc), we wanted to make the process as quick and seamless for both the users and the web developer. Users can easily see which month and day of the week they have selected, and they have a good variety of choice for times without having to scroll through a long list of start and end times. The web developer can operate on a standardized format for date and time.</w:t>
      </w:r>
    </w:p>
    <w:p w:rsidR="00E75333" w:rsidRDefault="00E75333" w:rsidP="00E75333">
      <w:pPr>
        <w:rPr>
          <w:rFonts w:ascii="Times New Roman" w:hAnsi="Times New Roman" w:cs="Times New Roman"/>
          <w:color w:val="000000"/>
          <w:sz w:val="22"/>
          <w:szCs w:val="22"/>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 xml:space="preserve">Back to </w:t>
      </w:r>
      <w:r>
        <w:rPr>
          <w:rFonts w:ascii="Times New Roman" w:hAnsi="Times New Roman" w:cs="Times New Roman"/>
          <w:color w:val="000000"/>
          <w:sz w:val="22"/>
          <w:szCs w:val="22"/>
          <w:u w:val="single"/>
        </w:rPr>
        <w:t>T</w:t>
      </w:r>
      <w:r w:rsidRPr="00512460">
        <w:rPr>
          <w:rFonts w:ascii="Times New Roman" w:hAnsi="Times New Roman" w:cs="Times New Roman"/>
          <w:color w:val="000000"/>
          <w:sz w:val="22"/>
          <w:szCs w:val="22"/>
          <w:u w:val="single"/>
        </w:rPr>
        <w:t>op jQuery</w:t>
      </w:r>
    </w:p>
    <w:p w:rsidR="00E75333" w:rsidRPr="00A02ECB" w:rsidRDefault="00E75333" w:rsidP="00E75333">
      <w:pPr>
        <w:rPr>
          <w:rFonts w:ascii="Times New Roman" w:hAnsi="Times New Roman" w:cs="Times New Roman"/>
          <w:color w:val="000000"/>
          <w:sz w:val="22"/>
          <w:szCs w:val="22"/>
        </w:rPr>
      </w:pP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w:t>
      </w:r>
      <w:r>
        <w:rPr>
          <w:rFonts w:ascii="Times New Roman" w:hAnsi="Times New Roman" w:cs="Times New Roman"/>
          <w:color w:val="000000"/>
          <w:sz w:val="22"/>
          <w:szCs w:val="22"/>
        </w:rPr>
        <w:t xml:space="preserve">also </w:t>
      </w:r>
      <w:r w:rsidRPr="00A02ECB">
        <w:rPr>
          <w:rFonts w:ascii="Times New Roman" w:hAnsi="Times New Roman" w:cs="Times New Roman"/>
          <w:color w:val="000000"/>
          <w:sz w:val="22"/>
          <w:szCs w:val="22"/>
        </w:rPr>
        <w:t>added a back-to-top button with jQuery to every page, to enhance the user experience with long pages such as catering and products. This will save the user the effort of scrolling if they want to return to the top of the page.</w:t>
      </w:r>
      <w:r>
        <w:rPr>
          <w:rFonts w:ascii="Times New Roman" w:hAnsi="Times New Roman" w:cs="Times New Roman"/>
          <w:color w:val="000000"/>
          <w:sz w:val="22"/>
          <w:szCs w:val="22"/>
        </w:rPr>
        <w:t xml:space="preserve"> With the back-to-top animation implemented, the user will enjoy a pleasant, seamless scrolling experience.</w:t>
      </w:r>
    </w:p>
    <w:p w:rsidR="00E75333" w:rsidRPr="00A02ECB" w:rsidRDefault="00E75333" w:rsidP="00E75333">
      <w:pPr>
        <w:rPr>
          <w:rFonts w:ascii="Times New Roman" w:hAnsi="Times New Roman" w:cs="Times New Roman"/>
          <w:b/>
          <w:color w:val="000000"/>
          <w:sz w:val="22"/>
          <w:szCs w:val="22"/>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Testing with JavaScript D</w:t>
      </w:r>
      <w:r w:rsidRPr="00A02ECB">
        <w:rPr>
          <w:rStyle w:val="fontstyle01"/>
          <w:rFonts w:ascii="Times New Roman" w:hAnsi="Times New Roman" w:cs="Times New Roman"/>
          <w:b/>
          <w:sz w:val="24"/>
        </w:rPr>
        <w:t>isabled</w:t>
      </w:r>
    </w:p>
    <w:p w:rsidR="00E75333" w:rsidRPr="00A02ECB" w:rsidRDefault="00E75333" w:rsidP="00E75333">
      <w:pPr>
        <w:rPr>
          <w:rStyle w:val="fontstyle01"/>
          <w:rFonts w:ascii="Times New Roman" w:hAnsi="Times New Roman" w:cs="Times New Roman"/>
          <w:b/>
          <w:sz w:val="24"/>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All forms submit properly with JavaScript disabled.</w:t>
      </w:r>
    </w:p>
    <w:p w:rsidR="00DF03D4" w:rsidRPr="00A02ECB" w:rsidRDefault="00DF03D4">
      <w:pPr>
        <w:rPr>
          <w:rFonts w:ascii="Times New Roman" w:hAnsi="Times New Roman" w:cs="Times New Roman"/>
          <w:color w:val="000000"/>
          <w:sz w:val="22"/>
          <w:szCs w:val="22"/>
        </w:rPr>
      </w:pPr>
    </w:p>
    <w:sectPr w:rsidR="00DF03D4" w:rsidRPr="00A02ECB" w:rsidSect="005E6019">
      <w:headerReference w:type="default" r:id="rId72"/>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7925" w:rsidRDefault="00E47925" w:rsidP="00906DCB">
      <w:r>
        <w:separator/>
      </w:r>
    </w:p>
  </w:endnote>
  <w:endnote w:type="continuationSeparator" w:id="0">
    <w:p w:rsidR="00E47925" w:rsidRDefault="00E47925"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7925" w:rsidRDefault="00E47925" w:rsidP="00906DCB">
      <w:r>
        <w:separator/>
      </w:r>
    </w:p>
  </w:footnote>
  <w:footnote w:type="continuationSeparator" w:id="0">
    <w:p w:rsidR="00E47925" w:rsidRDefault="00E47925" w:rsidP="00906DCB">
      <w:r>
        <w:continuationSeparator/>
      </w:r>
    </w:p>
  </w:footnote>
  <w:footnote w:id="1">
    <w:p w:rsidR="000527F7" w:rsidRDefault="000527F7" w:rsidP="00B92458">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27F7" w:rsidRDefault="000527F7">
    <w:pPr>
      <w:pStyle w:val="Header"/>
    </w:pPr>
  </w:p>
  <w:p w:rsidR="000527F7" w:rsidRPr="00906DCB" w:rsidRDefault="000527F7"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F33885">
      <w:rPr>
        <w:rFonts w:ascii="Times New Roman" w:hAnsi="Times New Roman" w:cs="Times New Roman"/>
        <w:noProof/>
        <w:sz w:val="22"/>
        <w:szCs w:val="22"/>
      </w:rPr>
      <w:t>4</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DCF647A"/>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6C53BC4"/>
    <w:multiLevelType w:val="multilevel"/>
    <w:tmpl w:val="680CF394"/>
    <w:lvl w:ilvl="0">
      <w:start w:val="1"/>
      <w:numFmt w:val="upperRoman"/>
      <w:lvlText w:val="%1."/>
      <w:lvlJc w:val="right"/>
      <w:pPr>
        <w:ind w:left="720" w:firstLine="360"/>
      </w:pPr>
      <w:rPr>
        <w:rFonts w:hint="default"/>
        <w:u w:val="none"/>
      </w:rPr>
    </w:lvl>
    <w:lvl w:ilvl="1">
      <w:start w:val="8"/>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6"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017000"/>
    <w:multiLevelType w:val="hybridMultilevel"/>
    <w:tmpl w:val="11D8E8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A764B7C"/>
    <w:multiLevelType w:val="hybridMultilevel"/>
    <w:tmpl w:val="456245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8"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4871E6F"/>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4" w15:restartNumberingAfterBreak="0">
    <w:nsid w:val="773A2B30"/>
    <w:multiLevelType w:val="hybridMultilevel"/>
    <w:tmpl w:val="2E2A6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4"/>
  </w:num>
  <w:num w:numId="2">
    <w:abstractNumId w:val="6"/>
  </w:num>
  <w:num w:numId="3">
    <w:abstractNumId w:val="3"/>
  </w:num>
  <w:num w:numId="4">
    <w:abstractNumId w:val="10"/>
  </w:num>
  <w:num w:numId="5">
    <w:abstractNumId w:val="20"/>
  </w:num>
  <w:num w:numId="6">
    <w:abstractNumId w:val="7"/>
  </w:num>
  <w:num w:numId="7">
    <w:abstractNumId w:val="8"/>
  </w:num>
  <w:num w:numId="8">
    <w:abstractNumId w:val="9"/>
  </w:num>
  <w:num w:numId="9">
    <w:abstractNumId w:val="2"/>
  </w:num>
  <w:num w:numId="10">
    <w:abstractNumId w:val="18"/>
  </w:num>
  <w:num w:numId="11">
    <w:abstractNumId w:val="21"/>
  </w:num>
  <w:num w:numId="12">
    <w:abstractNumId w:val="11"/>
  </w:num>
  <w:num w:numId="13">
    <w:abstractNumId w:val="22"/>
  </w:num>
  <w:num w:numId="14">
    <w:abstractNumId w:val="19"/>
  </w:num>
  <w:num w:numId="15">
    <w:abstractNumId w:val="16"/>
  </w:num>
  <w:num w:numId="16">
    <w:abstractNumId w:val="25"/>
  </w:num>
  <w:num w:numId="17">
    <w:abstractNumId w:val="17"/>
  </w:num>
  <w:num w:numId="18">
    <w:abstractNumId w:val="26"/>
  </w:num>
  <w:num w:numId="19">
    <w:abstractNumId w:val="0"/>
  </w:num>
  <w:num w:numId="20">
    <w:abstractNumId w:val="12"/>
  </w:num>
  <w:num w:numId="21">
    <w:abstractNumId w:val="15"/>
  </w:num>
  <w:num w:numId="22">
    <w:abstractNumId w:val="24"/>
  </w:num>
  <w:num w:numId="23">
    <w:abstractNumId w:val="14"/>
  </w:num>
  <w:num w:numId="24">
    <w:abstractNumId w:val="1"/>
  </w:num>
  <w:num w:numId="25">
    <w:abstractNumId w:val="23"/>
  </w:num>
  <w:num w:numId="26">
    <w:abstractNumId w:val="5"/>
  </w:num>
  <w:num w:numId="2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rson w15:author="Eric">
    <w15:presenceInfo w15:providerId="None" w15:userId="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28A7"/>
    <w:rsid w:val="00007568"/>
    <w:rsid w:val="00010153"/>
    <w:rsid w:val="000114C9"/>
    <w:rsid w:val="000137F6"/>
    <w:rsid w:val="00022775"/>
    <w:rsid w:val="00035A8E"/>
    <w:rsid w:val="000360D9"/>
    <w:rsid w:val="00044D3A"/>
    <w:rsid w:val="00050571"/>
    <w:rsid w:val="000527F7"/>
    <w:rsid w:val="00052C65"/>
    <w:rsid w:val="000567AA"/>
    <w:rsid w:val="00077C55"/>
    <w:rsid w:val="0008726B"/>
    <w:rsid w:val="000A372A"/>
    <w:rsid w:val="000A54CB"/>
    <w:rsid w:val="000A6AAF"/>
    <w:rsid w:val="000B5029"/>
    <w:rsid w:val="000E4043"/>
    <w:rsid w:val="000E7786"/>
    <w:rsid w:val="000F1E70"/>
    <w:rsid w:val="000F660B"/>
    <w:rsid w:val="00106A46"/>
    <w:rsid w:val="0011383B"/>
    <w:rsid w:val="00113BB8"/>
    <w:rsid w:val="00125CBD"/>
    <w:rsid w:val="00136008"/>
    <w:rsid w:val="00143053"/>
    <w:rsid w:val="001471BC"/>
    <w:rsid w:val="00156F04"/>
    <w:rsid w:val="001678B0"/>
    <w:rsid w:val="00180EA2"/>
    <w:rsid w:val="00181790"/>
    <w:rsid w:val="001A2914"/>
    <w:rsid w:val="001B02F9"/>
    <w:rsid w:val="001B4B73"/>
    <w:rsid w:val="001E7DDA"/>
    <w:rsid w:val="00256813"/>
    <w:rsid w:val="00264FA9"/>
    <w:rsid w:val="002758D7"/>
    <w:rsid w:val="00282884"/>
    <w:rsid w:val="00285D0F"/>
    <w:rsid w:val="0028719A"/>
    <w:rsid w:val="002902B3"/>
    <w:rsid w:val="00291500"/>
    <w:rsid w:val="00294EBB"/>
    <w:rsid w:val="002A752C"/>
    <w:rsid w:val="002B284D"/>
    <w:rsid w:val="002B47BD"/>
    <w:rsid w:val="002C2278"/>
    <w:rsid w:val="002C6E86"/>
    <w:rsid w:val="002E08EE"/>
    <w:rsid w:val="002E39AF"/>
    <w:rsid w:val="002F2964"/>
    <w:rsid w:val="002F595D"/>
    <w:rsid w:val="002F7BA9"/>
    <w:rsid w:val="00303602"/>
    <w:rsid w:val="003121F9"/>
    <w:rsid w:val="00321191"/>
    <w:rsid w:val="00370360"/>
    <w:rsid w:val="00372AD1"/>
    <w:rsid w:val="003A02C3"/>
    <w:rsid w:val="003B027F"/>
    <w:rsid w:val="003C5279"/>
    <w:rsid w:val="003C65EB"/>
    <w:rsid w:val="003D09C5"/>
    <w:rsid w:val="003D5A1D"/>
    <w:rsid w:val="003F77D7"/>
    <w:rsid w:val="004043BF"/>
    <w:rsid w:val="004065C1"/>
    <w:rsid w:val="00414FAD"/>
    <w:rsid w:val="004201EC"/>
    <w:rsid w:val="004235A3"/>
    <w:rsid w:val="00426E86"/>
    <w:rsid w:val="00432E34"/>
    <w:rsid w:val="00437048"/>
    <w:rsid w:val="0044708B"/>
    <w:rsid w:val="00453938"/>
    <w:rsid w:val="004647CF"/>
    <w:rsid w:val="00467E75"/>
    <w:rsid w:val="00470841"/>
    <w:rsid w:val="00482CE4"/>
    <w:rsid w:val="004873DF"/>
    <w:rsid w:val="00490CD6"/>
    <w:rsid w:val="00490D75"/>
    <w:rsid w:val="004A0A0A"/>
    <w:rsid w:val="004A6E69"/>
    <w:rsid w:val="004B2BCE"/>
    <w:rsid w:val="004B2DBF"/>
    <w:rsid w:val="004C001C"/>
    <w:rsid w:val="004C1795"/>
    <w:rsid w:val="004C3957"/>
    <w:rsid w:val="004C40D1"/>
    <w:rsid w:val="004E3BB7"/>
    <w:rsid w:val="004F1512"/>
    <w:rsid w:val="004F4226"/>
    <w:rsid w:val="0050075B"/>
    <w:rsid w:val="00512460"/>
    <w:rsid w:val="00512679"/>
    <w:rsid w:val="0053224B"/>
    <w:rsid w:val="0056642C"/>
    <w:rsid w:val="005808F4"/>
    <w:rsid w:val="00593382"/>
    <w:rsid w:val="005B6E5D"/>
    <w:rsid w:val="005C4888"/>
    <w:rsid w:val="005C5D74"/>
    <w:rsid w:val="005C7619"/>
    <w:rsid w:val="005E6019"/>
    <w:rsid w:val="005E7309"/>
    <w:rsid w:val="006116E3"/>
    <w:rsid w:val="006223D4"/>
    <w:rsid w:val="00693DC2"/>
    <w:rsid w:val="006A5480"/>
    <w:rsid w:val="006A554E"/>
    <w:rsid w:val="006B4D4D"/>
    <w:rsid w:val="006B6EDE"/>
    <w:rsid w:val="006C159C"/>
    <w:rsid w:val="006C3833"/>
    <w:rsid w:val="006C7E19"/>
    <w:rsid w:val="006D0B18"/>
    <w:rsid w:val="006D2919"/>
    <w:rsid w:val="006F1016"/>
    <w:rsid w:val="006F2C76"/>
    <w:rsid w:val="006F2E84"/>
    <w:rsid w:val="006F3C9C"/>
    <w:rsid w:val="006F5F7B"/>
    <w:rsid w:val="00702314"/>
    <w:rsid w:val="00705B37"/>
    <w:rsid w:val="00706F14"/>
    <w:rsid w:val="0071097A"/>
    <w:rsid w:val="00713BCE"/>
    <w:rsid w:val="00713DC7"/>
    <w:rsid w:val="00721FD7"/>
    <w:rsid w:val="00726C75"/>
    <w:rsid w:val="007279B1"/>
    <w:rsid w:val="00727C8F"/>
    <w:rsid w:val="007503C8"/>
    <w:rsid w:val="007557E7"/>
    <w:rsid w:val="007560F9"/>
    <w:rsid w:val="007746AF"/>
    <w:rsid w:val="0078753A"/>
    <w:rsid w:val="00792737"/>
    <w:rsid w:val="007A1059"/>
    <w:rsid w:val="007A6613"/>
    <w:rsid w:val="007A72ED"/>
    <w:rsid w:val="007B3D85"/>
    <w:rsid w:val="007B4559"/>
    <w:rsid w:val="007C567F"/>
    <w:rsid w:val="007D637F"/>
    <w:rsid w:val="007F712C"/>
    <w:rsid w:val="007F7171"/>
    <w:rsid w:val="008037E3"/>
    <w:rsid w:val="008101C5"/>
    <w:rsid w:val="008137C9"/>
    <w:rsid w:val="00817876"/>
    <w:rsid w:val="0082512E"/>
    <w:rsid w:val="00833CA5"/>
    <w:rsid w:val="008428CA"/>
    <w:rsid w:val="00857FD3"/>
    <w:rsid w:val="00871E84"/>
    <w:rsid w:val="00873316"/>
    <w:rsid w:val="00875771"/>
    <w:rsid w:val="008871DA"/>
    <w:rsid w:val="00894FC9"/>
    <w:rsid w:val="00897809"/>
    <w:rsid w:val="008A7A07"/>
    <w:rsid w:val="008B0823"/>
    <w:rsid w:val="008B68B8"/>
    <w:rsid w:val="008C3C29"/>
    <w:rsid w:val="008D4D0D"/>
    <w:rsid w:val="008E4231"/>
    <w:rsid w:val="008F3D8B"/>
    <w:rsid w:val="00906DCB"/>
    <w:rsid w:val="00907718"/>
    <w:rsid w:val="009344D8"/>
    <w:rsid w:val="009477DF"/>
    <w:rsid w:val="00956736"/>
    <w:rsid w:val="00961ACE"/>
    <w:rsid w:val="009633F1"/>
    <w:rsid w:val="009647FC"/>
    <w:rsid w:val="00972AA1"/>
    <w:rsid w:val="009853DC"/>
    <w:rsid w:val="0098580D"/>
    <w:rsid w:val="009A0977"/>
    <w:rsid w:val="009B1013"/>
    <w:rsid w:val="009C6113"/>
    <w:rsid w:val="009E398A"/>
    <w:rsid w:val="009F59E6"/>
    <w:rsid w:val="009F7203"/>
    <w:rsid w:val="009F7E4D"/>
    <w:rsid w:val="00A02ECB"/>
    <w:rsid w:val="00A41996"/>
    <w:rsid w:val="00A7477D"/>
    <w:rsid w:val="00AA14BB"/>
    <w:rsid w:val="00AA6475"/>
    <w:rsid w:val="00AB2A2B"/>
    <w:rsid w:val="00AC0ED0"/>
    <w:rsid w:val="00AE328E"/>
    <w:rsid w:val="00AE40E7"/>
    <w:rsid w:val="00AF191C"/>
    <w:rsid w:val="00AF4977"/>
    <w:rsid w:val="00AF56C2"/>
    <w:rsid w:val="00B05813"/>
    <w:rsid w:val="00B05CDE"/>
    <w:rsid w:val="00B21C50"/>
    <w:rsid w:val="00B31BB6"/>
    <w:rsid w:val="00B33B8F"/>
    <w:rsid w:val="00B46386"/>
    <w:rsid w:val="00B5003E"/>
    <w:rsid w:val="00B5118D"/>
    <w:rsid w:val="00B57555"/>
    <w:rsid w:val="00B7127C"/>
    <w:rsid w:val="00B82A1C"/>
    <w:rsid w:val="00B92458"/>
    <w:rsid w:val="00B93A32"/>
    <w:rsid w:val="00B95CD3"/>
    <w:rsid w:val="00BA5259"/>
    <w:rsid w:val="00BB2A3E"/>
    <w:rsid w:val="00BB7F2E"/>
    <w:rsid w:val="00BC0B9D"/>
    <w:rsid w:val="00BC1F13"/>
    <w:rsid w:val="00BD052F"/>
    <w:rsid w:val="00BE19D4"/>
    <w:rsid w:val="00BE3373"/>
    <w:rsid w:val="00C032D7"/>
    <w:rsid w:val="00C13FBC"/>
    <w:rsid w:val="00C25760"/>
    <w:rsid w:val="00C25B08"/>
    <w:rsid w:val="00C35AB7"/>
    <w:rsid w:val="00C3723B"/>
    <w:rsid w:val="00C57422"/>
    <w:rsid w:val="00C5783F"/>
    <w:rsid w:val="00C77A86"/>
    <w:rsid w:val="00C80DA9"/>
    <w:rsid w:val="00C83B05"/>
    <w:rsid w:val="00C91D21"/>
    <w:rsid w:val="00CA54A1"/>
    <w:rsid w:val="00CA7EC7"/>
    <w:rsid w:val="00D20D37"/>
    <w:rsid w:val="00D22C97"/>
    <w:rsid w:val="00D37FB1"/>
    <w:rsid w:val="00D46782"/>
    <w:rsid w:val="00D53704"/>
    <w:rsid w:val="00D577AF"/>
    <w:rsid w:val="00D6374E"/>
    <w:rsid w:val="00D71E7D"/>
    <w:rsid w:val="00D81882"/>
    <w:rsid w:val="00D82F08"/>
    <w:rsid w:val="00D950D4"/>
    <w:rsid w:val="00DA1157"/>
    <w:rsid w:val="00DA1DF5"/>
    <w:rsid w:val="00DA3654"/>
    <w:rsid w:val="00DA3C11"/>
    <w:rsid w:val="00DA4262"/>
    <w:rsid w:val="00DA542C"/>
    <w:rsid w:val="00DB309A"/>
    <w:rsid w:val="00DC00A0"/>
    <w:rsid w:val="00DC22CB"/>
    <w:rsid w:val="00DC7DE7"/>
    <w:rsid w:val="00DD037E"/>
    <w:rsid w:val="00DD531E"/>
    <w:rsid w:val="00DE3C0D"/>
    <w:rsid w:val="00DE6F84"/>
    <w:rsid w:val="00DF03D4"/>
    <w:rsid w:val="00DF5D73"/>
    <w:rsid w:val="00E04B2F"/>
    <w:rsid w:val="00E23722"/>
    <w:rsid w:val="00E25768"/>
    <w:rsid w:val="00E311B8"/>
    <w:rsid w:val="00E34E80"/>
    <w:rsid w:val="00E410F3"/>
    <w:rsid w:val="00E47925"/>
    <w:rsid w:val="00E61F24"/>
    <w:rsid w:val="00E6598B"/>
    <w:rsid w:val="00E733E7"/>
    <w:rsid w:val="00E75333"/>
    <w:rsid w:val="00E80B5B"/>
    <w:rsid w:val="00E8459A"/>
    <w:rsid w:val="00E93735"/>
    <w:rsid w:val="00E95918"/>
    <w:rsid w:val="00EB3DEE"/>
    <w:rsid w:val="00EB600F"/>
    <w:rsid w:val="00EB76ED"/>
    <w:rsid w:val="00EC0137"/>
    <w:rsid w:val="00ED0B49"/>
    <w:rsid w:val="00EE776C"/>
    <w:rsid w:val="00F010EE"/>
    <w:rsid w:val="00F019D3"/>
    <w:rsid w:val="00F223C0"/>
    <w:rsid w:val="00F329B1"/>
    <w:rsid w:val="00F33885"/>
    <w:rsid w:val="00F46346"/>
    <w:rsid w:val="00F51E9E"/>
    <w:rsid w:val="00F56574"/>
    <w:rsid w:val="00F67EEA"/>
    <w:rsid w:val="00F7246E"/>
    <w:rsid w:val="00F83594"/>
    <w:rsid w:val="00F917A1"/>
    <w:rsid w:val="00FA2B7B"/>
    <w:rsid w:val="00FA495E"/>
    <w:rsid w:val="00FC0AD0"/>
    <w:rsid w:val="00FC1AFB"/>
    <w:rsid w:val="00FC5420"/>
    <w:rsid w:val="00FC56E4"/>
    <w:rsid w:val="00FD05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E973"/>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2.vsdx"/><Relationship Id="rId26" Type="http://schemas.openxmlformats.org/officeDocument/2006/relationships/package" Target="embeddings/Microsoft_Visio_Drawing6.vsdx"/><Relationship Id="rId39" Type="http://schemas.openxmlformats.org/officeDocument/2006/relationships/package" Target="embeddings/Microsoft_Visio_Drawing12.vsdx"/><Relationship Id="rId21" Type="http://schemas.openxmlformats.org/officeDocument/2006/relationships/image" Target="media/image6.emf"/><Relationship Id="rId34" Type="http://schemas.openxmlformats.org/officeDocument/2006/relationships/package" Target="embeddings/Microsoft_Visio_Drawing10.vsdx"/><Relationship Id="rId42" Type="http://schemas.openxmlformats.org/officeDocument/2006/relationships/image" Target="media/image16.emf"/><Relationship Id="rId47" Type="http://schemas.openxmlformats.org/officeDocument/2006/relationships/package" Target="embeddings/Microsoft_Visio_Drawing16.vsdx"/><Relationship Id="rId50" Type="http://schemas.openxmlformats.org/officeDocument/2006/relationships/image" Target="media/image20.emf"/><Relationship Id="rId55" Type="http://schemas.openxmlformats.org/officeDocument/2006/relationships/package" Target="embeddings/Microsoft_Visio_Drawing20.vsdx"/><Relationship Id="rId63" Type="http://schemas.openxmlformats.org/officeDocument/2006/relationships/image" Target="media/image27.tmp"/><Relationship Id="rId68" Type="http://schemas.openxmlformats.org/officeDocument/2006/relationships/image" Target="media/image30.tmp"/><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0.emf"/><Relationship Id="rId11" Type="http://schemas.openxmlformats.org/officeDocument/2006/relationships/package" Target="embeddings/Microsoft_Visio_Drawing.vsdx"/><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hyperlink" Target="https://github.com/ericjsy/web-dev/tree/master/concept/hierarchy" TargetMode="External"/><Relationship Id="rId40" Type="http://schemas.openxmlformats.org/officeDocument/2006/relationships/image" Target="media/image15.emf"/><Relationship Id="rId45" Type="http://schemas.openxmlformats.org/officeDocument/2006/relationships/package" Target="embeddings/Microsoft_Visio_Drawing15.vsdx"/><Relationship Id="rId53" Type="http://schemas.openxmlformats.org/officeDocument/2006/relationships/package" Target="embeddings/Microsoft_Visio_Drawing19.vsdx"/><Relationship Id="rId58" Type="http://schemas.openxmlformats.org/officeDocument/2006/relationships/image" Target="media/image24.emf"/><Relationship Id="rId66" Type="http://schemas.openxmlformats.org/officeDocument/2006/relationships/hyperlink" Target="http://www.pixabay.com" TargetMode="External"/><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package" Target="embeddings/Microsoft_Visio_Drawing17.vsdx"/><Relationship Id="rId57" Type="http://schemas.openxmlformats.org/officeDocument/2006/relationships/package" Target="embeddings/Microsoft_Visio_Drawing21.vsdx"/><Relationship Id="rId61" Type="http://schemas.openxmlformats.org/officeDocument/2006/relationships/image" Target="media/image25.tmp"/><Relationship Id="rId10" Type="http://schemas.openxmlformats.org/officeDocument/2006/relationships/image" Target="media/image1.emf"/><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hyperlink" Target="ftp://ftp.bcitdev.com/Milestone3Directory/htmlpages/index.html" TargetMode="External"/><Relationship Id="rId65" Type="http://schemas.openxmlformats.org/officeDocument/2006/relationships/hyperlink" Target="http://www.flickr.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aintgermainbakery.com/" TargetMode="External"/><Relationship Id="rId14" Type="http://schemas.openxmlformats.org/officeDocument/2006/relationships/hyperlink" Target="https://github.com/ericjsy/web-dev/tree/master/concept/wireframes" TargetMode="External"/><Relationship Id="rId22" Type="http://schemas.openxmlformats.org/officeDocument/2006/relationships/package" Target="embeddings/Microsoft_Visio_Drawing4.vsdx"/><Relationship Id="rId27" Type="http://schemas.openxmlformats.org/officeDocument/2006/relationships/image" Target="media/image9.emf"/><Relationship Id="rId30" Type="http://schemas.openxmlformats.org/officeDocument/2006/relationships/package" Target="embeddings/Microsoft_Visio_Drawing8.vsdx"/><Relationship Id="rId35" Type="http://schemas.openxmlformats.org/officeDocument/2006/relationships/image" Target="media/image13.emf"/><Relationship Id="rId43" Type="http://schemas.openxmlformats.org/officeDocument/2006/relationships/package" Target="embeddings/Microsoft_Visio_Drawing14.vsdx"/><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8.tmp"/><Relationship Id="rId69" Type="http://schemas.openxmlformats.org/officeDocument/2006/relationships/image" Target="media/image31.png"/><Relationship Id="rId8" Type="http://schemas.openxmlformats.org/officeDocument/2006/relationships/hyperlink" Target="http://www.uglycakeshop.sg/" TargetMode="External"/><Relationship Id="rId51" Type="http://schemas.openxmlformats.org/officeDocument/2006/relationships/package" Target="embeddings/Microsoft_Visio_Drawing18.vsdx"/><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github.com/ericjsy/web-dev/tree/master/concept/hierarchy" TargetMode="Externa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package" Target="embeddings/Microsoft_Visio_Drawing22.vsdx"/><Relationship Id="rId67" Type="http://schemas.openxmlformats.org/officeDocument/2006/relationships/image" Target="media/image29.tmp"/><Relationship Id="rId20" Type="http://schemas.openxmlformats.org/officeDocument/2006/relationships/package" Target="embeddings/Microsoft_Visio_Drawing3.vsdx"/><Relationship Id="rId41" Type="http://schemas.openxmlformats.org/officeDocument/2006/relationships/package" Target="embeddings/Microsoft_Visio_Drawing13.vsdx"/><Relationship Id="rId54" Type="http://schemas.openxmlformats.org/officeDocument/2006/relationships/image" Target="media/image22.emf"/><Relationship Id="rId62" Type="http://schemas.openxmlformats.org/officeDocument/2006/relationships/image" Target="media/image26.tmp"/><Relationship Id="rId70" Type="http://schemas.openxmlformats.org/officeDocument/2006/relationships/image" Target="media/image32.tm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4CA7B-5680-4967-AF20-7DA4B7CE0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45</Pages>
  <Words>6213</Words>
  <Characters>35420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Liz</cp:lastModifiedBy>
  <cp:revision>19</cp:revision>
  <dcterms:created xsi:type="dcterms:W3CDTF">2017-04-08T02:21:00Z</dcterms:created>
  <dcterms:modified xsi:type="dcterms:W3CDTF">2017-04-09T22:23:00Z</dcterms:modified>
</cp:coreProperties>
</file>