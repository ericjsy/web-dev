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40D1" w:rsidRPr="00A02ECB" w:rsidRDefault="004C40D1" w:rsidP="006C3C9E">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rPr>
          <w:rFonts w:ascii="Times New Roman" w:hAnsi="Times New Roman" w:cs="Times New Roman"/>
        </w:rPr>
      </w:pPr>
    </w:p>
    <w:p w:rsidR="004C40D1" w:rsidRPr="00A02ECB" w:rsidRDefault="004C40D1" w:rsidP="004C40D1">
      <w:pPr>
        <w:jc w:val="center"/>
        <w:rPr>
          <w:rFonts w:ascii="Times New Roman" w:hAnsi="Times New Roman" w:cs="Times New Roman"/>
        </w:rPr>
      </w:pPr>
      <w:r w:rsidRPr="00A02ECB">
        <w:rPr>
          <w:rFonts w:ascii="Times New Roman" w:eastAsia="Times New Roman" w:hAnsi="Times New Roman" w:cs="Times New Roman"/>
          <w:b/>
          <w:sz w:val="48"/>
          <w:szCs w:val="48"/>
        </w:rPr>
        <w:t xml:space="preserve">Introduction to Web Development </w:t>
      </w:r>
    </w:p>
    <w:p w:rsidR="004C40D1" w:rsidRPr="00A02ECB" w:rsidRDefault="00817876" w:rsidP="004C40D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Server Side Programming - Milestone Five</w:t>
      </w: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5C4888" w:rsidP="004C40D1">
      <w:pPr>
        <w:jc w:val="center"/>
        <w:rPr>
          <w:rFonts w:ascii="Times New Roman" w:eastAsia="Times New Roman" w:hAnsi="Times New Roman" w:cs="Times New Roman"/>
          <w:b/>
          <w:sz w:val="32"/>
          <w:szCs w:val="32"/>
        </w:rPr>
      </w:pPr>
    </w:p>
    <w:p w:rsidR="005C4888" w:rsidRPr="00A02ECB" w:rsidRDefault="0008726B" w:rsidP="005C4888">
      <w:pPr>
        <w:jc w:val="right"/>
        <w:rPr>
          <w:rFonts w:ascii="Times New Roman" w:hAnsi="Times New Roman" w:cs="Times New Roman"/>
          <w:b/>
        </w:rPr>
      </w:pPr>
      <w:r w:rsidRPr="00A02ECB">
        <w:rPr>
          <w:rFonts w:ascii="Times New Roman" w:hAnsi="Times New Roman" w:cs="Times New Roman"/>
          <w:b/>
        </w:rPr>
        <w:t>Prof</w:t>
      </w:r>
      <w:r w:rsidR="005C4888" w:rsidRPr="00A02ECB">
        <w:rPr>
          <w:rFonts w:ascii="Times New Roman" w:hAnsi="Times New Roman" w:cs="Times New Roman"/>
          <w:b/>
        </w:rPr>
        <w:t>. Benjamin Yu</w:t>
      </w:r>
    </w:p>
    <w:p w:rsidR="005C4888" w:rsidRPr="00A02ECB" w:rsidRDefault="005C4888" w:rsidP="005C4888">
      <w:pPr>
        <w:jc w:val="right"/>
        <w:rPr>
          <w:rFonts w:ascii="Times New Roman" w:hAnsi="Times New Roman" w:cs="Times New Roman"/>
          <w:b/>
        </w:rPr>
      </w:pPr>
    </w:p>
    <w:p w:rsidR="005C4888" w:rsidRDefault="005C4888" w:rsidP="005C4888">
      <w:pPr>
        <w:jc w:val="right"/>
        <w:rPr>
          <w:rFonts w:ascii="Times New Roman" w:hAnsi="Times New Roman" w:cs="Times New Roman"/>
          <w:b/>
        </w:rPr>
      </w:pPr>
    </w:p>
    <w:p w:rsidR="00181790" w:rsidRPr="00A02ECB" w:rsidRDefault="00181790" w:rsidP="005C4888">
      <w:pPr>
        <w:jc w:val="right"/>
        <w:rPr>
          <w:rFonts w:ascii="Times New Roman" w:hAnsi="Times New Roman" w:cs="Times New Roman"/>
          <w:b/>
        </w:rPr>
      </w:pPr>
    </w:p>
    <w:p w:rsidR="005C4888" w:rsidRPr="00A02ECB" w:rsidRDefault="005C4888" w:rsidP="005C4888">
      <w:pPr>
        <w:jc w:val="right"/>
        <w:rPr>
          <w:rFonts w:ascii="Times New Roman" w:hAnsi="Times New Roman" w:cs="Times New Roman"/>
          <w:b/>
        </w:rPr>
      </w:pPr>
      <w:r w:rsidRPr="00A02ECB">
        <w:rPr>
          <w:rFonts w:ascii="Times New Roman" w:hAnsi="Times New Roman" w:cs="Times New Roman"/>
          <w:b/>
        </w:rPr>
        <w:t>Elizabeth Lee</w:t>
      </w:r>
    </w:p>
    <w:p w:rsidR="005C4888" w:rsidRPr="005808F4" w:rsidRDefault="005C4888" w:rsidP="00181790">
      <w:pPr>
        <w:jc w:val="right"/>
        <w:rPr>
          <w:rFonts w:ascii="Times New Roman" w:hAnsi="Times New Roman" w:cs="Times New Roman"/>
          <w:b/>
          <w:strike/>
        </w:rPr>
      </w:pPr>
      <w:r w:rsidRPr="00A02ECB">
        <w:rPr>
          <w:rFonts w:ascii="Times New Roman" w:hAnsi="Times New Roman" w:cs="Times New Roman"/>
          <w:b/>
        </w:rPr>
        <w:t>Eric Sy</w:t>
      </w:r>
    </w:p>
    <w:p w:rsidR="005C4888" w:rsidRPr="00A02ECB" w:rsidRDefault="005C4888" w:rsidP="005C4888">
      <w:pPr>
        <w:jc w:val="right"/>
        <w:rPr>
          <w:rFonts w:ascii="Times New Roman" w:hAnsi="Times New Roman" w:cs="Times New Roman"/>
        </w:rPr>
      </w:pPr>
      <w:r w:rsidRPr="00A02ECB">
        <w:rPr>
          <w:rFonts w:ascii="Times New Roman" w:hAnsi="Times New Roman" w:cs="Times New Roman"/>
          <w:b/>
        </w:rPr>
        <w:t>Ryan Liang</w:t>
      </w:r>
    </w:p>
    <w:p w:rsidR="00303602" w:rsidRDefault="00303602">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ype="page"/>
      </w: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lastRenderedPageBreak/>
        <w:t>Table of Contents</w:t>
      </w:r>
    </w:p>
    <w:p w:rsidR="000F660B" w:rsidRPr="00A02ECB" w:rsidRDefault="000F660B" w:rsidP="000F660B">
      <w:pPr>
        <w:rPr>
          <w:rFonts w:ascii="Times New Roman" w:hAnsi="Times New Roman" w:cs="Times New Roman"/>
        </w:rPr>
      </w:pPr>
    </w:p>
    <w:p w:rsidR="00303602" w:rsidRPr="00A02ECB" w:rsidRDefault="00303602" w:rsidP="00303602">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V.</w:t>
      </w:r>
      <w:r w:rsidRPr="00A02ECB">
        <w:rPr>
          <w:rFonts w:ascii="Times New Roman" w:eastAsia="Times New Roman" w:hAnsi="Times New Roman" w:cs="Times New Roman"/>
          <w:b/>
        </w:rPr>
        <w:tab/>
      </w:r>
      <w:r>
        <w:rPr>
          <w:rFonts w:ascii="Times New Roman" w:eastAsia="Times New Roman" w:hAnsi="Times New Roman" w:cs="Times New Roman"/>
          <w:b/>
        </w:rPr>
        <w:t>Server Side Programming</w:t>
      </w:r>
    </w:p>
    <w:p w:rsidR="00303602" w:rsidRPr="00A02ECB"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w:t>
      </w:r>
    </w:p>
    <w:p w:rsidR="00303602"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List of Completed Items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w:t>
      </w:r>
    </w:p>
    <w:p w:rsidR="00303602"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Additional Work Completed</w:t>
      </w:r>
      <w:r>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w:t>
      </w:r>
    </w:p>
    <w:p w:rsidR="00303602"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Deviations from Previous Milestones</w:t>
      </w:r>
      <w:r>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w:t>
      </w:r>
    </w:p>
    <w:p w:rsidR="000F660B" w:rsidRDefault="00303602" w:rsidP="00303602">
      <w:pPr>
        <w:numPr>
          <w:ilvl w:val="1"/>
          <w:numId w:val="17"/>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Key Issues Encountered</w:t>
      </w:r>
      <w:r>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4</w:t>
      </w:r>
    </w:p>
    <w:p w:rsidR="00303602" w:rsidRPr="00303602" w:rsidRDefault="00303602" w:rsidP="00303602">
      <w:pPr>
        <w:tabs>
          <w:tab w:val="right" w:leader="dot" w:pos="9214"/>
        </w:tabs>
        <w:spacing w:line="360" w:lineRule="auto"/>
        <w:contextualSpacing/>
        <w:rPr>
          <w:rFonts w:ascii="Times New Roman" w:eastAsia="Times New Roman" w:hAnsi="Times New Roman" w:cs="Times New Roman"/>
          <w:sz w:val="20"/>
          <w:szCs w:val="20"/>
        </w:rPr>
      </w:pPr>
    </w:p>
    <w:p w:rsidR="000F660B" w:rsidRPr="00A02ECB" w:rsidRDefault="000F660B" w:rsidP="000F660B">
      <w:pPr>
        <w:jc w:val="center"/>
        <w:rPr>
          <w:rFonts w:ascii="Times New Roman" w:hAnsi="Times New Roman" w:cs="Times New Roman"/>
        </w:rPr>
      </w:pPr>
      <w:r w:rsidRPr="00A02ECB">
        <w:rPr>
          <w:rFonts w:ascii="Times New Roman" w:eastAsia="Times New Roman" w:hAnsi="Times New Roman" w:cs="Times New Roman"/>
          <w:b/>
          <w:sz w:val="40"/>
          <w:szCs w:val="40"/>
        </w:rPr>
        <w:t>Appendix</w:t>
      </w:r>
    </w:p>
    <w:p w:rsidR="000F660B" w:rsidRPr="00A02ECB" w:rsidRDefault="000F660B" w:rsidP="000F660B">
      <w:pPr>
        <w:spacing w:line="360" w:lineRule="auto"/>
        <w:rPr>
          <w:rFonts w:ascii="Times New Roman" w:hAnsi="Times New Roman" w:cs="Times New Roman"/>
        </w:rPr>
      </w:pP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w:t>
      </w:r>
      <w:r w:rsidRPr="00A02ECB">
        <w:rPr>
          <w:rFonts w:ascii="Times New Roman" w:eastAsia="Times New Roman" w:hAnsi="Times New Roman" w:cs="Times New Roman"/>
          <w:b/>
        </w:rPr>
        <w:tab/>
        <w:t>Website Design</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Purpose and Goal</w:t>
      </w:r>
      <w:r w:rsidR="00906DCB" w:rsidRPr="00A02ECB">
        <w:rPr>
          <w:rFonts w:ascii="Times New Roman" w:eastAsia="Times New Roman" w:hAnsi="Times New Roman" w:cs="Times New Roman"/>
          <w:sz w:val="20"/>
          <w:szCs w:val="20"/>
        </w:rPr>
        <w:t>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Target Audience</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Content of Website</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Website Success Factors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5</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Critique and Comparison</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6</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Functional Requirements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6</w:t>
      </w:r>
    </w:p>
    <w:p w:rsidR="000F660B" w:rsidRPr="00A02ECB" w:rsidRDefault="000F660B" w:rsidP="00303602">
      <w:pPr>
        <w:numPr>
          <w:ilvl w:val="1"/>
          <w:numId w:val="18"/>
        </w:numPr>
        <w:tabs>
          <w:tab w:val="right" w:leader="dot" w:pos="9214"/>
        </w:tabs>
        <w:spacing w:line="360" w:lineRule="auto"/>
        <w:ind w:left="1418" w:hanging="426"/>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Project Work Plan</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6</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w:t>
      </w:r>
      <w:r w:rsidRPr="00A02ECB">
        <w:rPr>
          <w:rFonts w:ascii="Times New Roman" w:eastAsia="Times New Roman" w:hAnsi="Times New Roman" w:cs="Times New Roman"/>
          <w:b/>
        </w:rPr>
        <w:tab/>
        <w:t>Site Map and Page Design</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Site Map</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8</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Color Scheme</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8</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Wireframes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9</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Prints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21</w:t>
      </w:r>
    </w:p>
    <w:p w:rsidR="000F660B" w:rsidRPr="00A02ECB" w:rsidRDefault="000F660B" w:rsidP="000F660B">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III.</w:t>
      </w:r>
      <w:r w:rsidRPr="00A02ECB">
        <w:rPr>
          <w:rFonts w:ascii="Times New Roman" w:eastAsia="Times New Roman" w:hAnsi="Times New Roman" w:cs="Times New Roman"/>
          <w:b/>
        </w:rPr>
        <w:tab/>
        <w:t>Skeleton Site with Layout, Tables and Form</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Technical Design</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33</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External Stylesheets</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36</w:t>
      </w:r>
    </w:p>
    <w:p w:rsidR="000F660B" w:rsidRPr="00A02ECB"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02ECB">
        <w:rPr>
          <w:rFonts w:ascii="Times New Roman" w:eastAsia="Times New Roman" w:hAnsi="Times New Roman" w:cs="Times New Roman"/>
          <w:sz w:val="20"/>
          <w:szCs w:val="20"/>
        </w:rPr>
        <w:t>Prototype Page</w:t>
      </w:r>
      <w:r w:rsidR="00906DCB"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36</w:t>
      </w:r>
    </w:p>
    <w:p w:rsidR="00303602" w:rsidRPr="00303602" w:rsidRDefault="000F660B" w:rsidP="00303602">
      <w:pPr>
        <w:numPr>
          <w:ilvl w:val="1"/>
          <w:numId w:val="26"/>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8137C9">
        <w:rPr>
          <w:rFonts w:ascii="Times New Roman" w:eastAsia="Times New Roman" w:hAnsi="Times New Roman" w:cs="Times New Roman"/>
          <w:sz w:val="20"/>
          <w:szCs w:val="20"/>
        </w:rPr>
        <w:t>A/B Testing</w:t>
      </w:r>
      <w:r w:rsidR="00906DCB" w:rsidRPr="008137C9">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37</w:t>
      </w:r>
    </w:p>
    <w:p w:rsidR="00303602" w:rsidRPr="00A02ECB" w:rsidRDefault="00303602" w:rsidP="00303602">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t>IV.</w:t>
      </w:r>
      <w:r w:rsidRPr="00A02ECB">
        <w:rPr>
          <w:rFonts w:ascii="Times New Roman" w:eastAsia="Times New Roman" w:hAnsi="Times New Roman" w:cs="Times New Roman"/>
          <w:b/>
        </w:rPr>
        <w:tab/>
        <w:t>Deployed Javascript-enabled site (validated, tested)</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r w:rsidR="00432E34">
        <w:rPr>
          <w:rFonts w:ascii="Times New Roman" w:eastAsia="Times New Roman" w:hAnsi="Times New Roman" w:cs="Times New Roman"/>
          <w:sz w:val="20"/>
          <w:szCs w:val="20"/>
        </w:rPr>
        <w:tab/>
        <w:t>39</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List of Completed Items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39</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Validation Requirements</w:t>
      </w:r>
      <w:r w:rsidRPr="00A02ECB">
        <w:rPr>
          <w:rFonts w:ascii="Times New Roman" w:eastAsia="Times New Roman" w:hAnsi="Times New Roman" w:cs="Times New Roman"/>
          <w:sz w:val="20"/>
          <w:szCs w:val="20"/>
        </w:rPr>
        <w:tab/>
      </w:r>
      <w:r w:rsidR="00432E34">
        <w:rPr>
          <w:rFonts w:ascii="Times New Roman" w:eastAsia="Times New Roman" w:hAnsi="Times New Roman" w:cs="Times New Roman"/>
          <w:sz w:val="20"/>
          <w:szCs w:val="20"/>
        </w:rPr>
        <w:t>39</w:t>
      </w:r>
    </w:p>
    <w:p w:rsidR="00303602"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Form Testing</w:t>
      </w:r>
      <w:r w:rsidRPr="00A02ECB">
        <w:rPr>
          <w:rFonts w:ascii="Times New Roman" w:eastAsia="Times New Roman" w:hAnsi="Times New Roman" w:cs="Times New Roman"/>
          <w:sz w:val="20"/>
          <w:szCs w:val="20"/>
        </w:rPr>
        <w:tab/>
      </w:r>
      <w:r>
        <w:rPr>
          <w:rFonts w:ascii="Times New Roman" w:eastAsia="Times New Roman" w:hAnsi="Times New Roman" w:cs="Times New Roman"/>
          <w:sz w:val="20"/>
          <w:szCs w:val="20"/>
        </w:rPr>
        <w:t>4</w:t>
      </w:r>
      <w:r w:rsidR="00432E34">
        <w:rPr>
          <w:rFonts w:ascii="Times New Roman" w:eastAsia="Times New Roman" w:hAnsi="Times New Roman" w:cs="Times New Roman"/>
          <w:sz w:val="20"/>
          <w:szCs w:val="20"/>
        </w:rPr>
        <w:t>1</w:t>
      </w:r>
    </w:p>
    <w:p w:rsidR="00303602" w:rsidRDefault="00432E34"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Additional Work Completed</w:t>
      </w:r>
      <w:r>
        <w:rPr>
          <w:rFonts w:ascii="Times New Roman" w:eastAsia="Times New Roman" w:hAnsi="Times New Roman" w:cs="Times New Roman"/>
          <w:sz w:val="20"/>
          <w:szCs w:val="20"/>
        </w:rPr>
        <w:tab/>
        <w:t>43</w:t>
      </w:r>
    </w:p>
    <w:p w:rsidR="00303602"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Devia</w:t>
      </w:r>
      <w:r w:rsidR="00432E34">
        <w:rPr>
          <w:rFonts w:ascii="Times New Roman" w:eastAsia="Times New Roman" w:hAnsi="Times New Roman" w:cs="Times New Roman"/>
          <w:sz w:val="20"/>
          <w:szCs w:val="20"/>
        </w:rPr>
        <w:t>tions from Previous Milestones</w:t>
      </w:r>
      <w:r w:rsidR="00432E34">
        <w:rPr>
          <w:rFonts w:ascii="Times New Roman" w:eastAsia="Times New Roman" w:hAnsi="Times New Roman" w:cs="Times New Roman"/>
          <w:sz w:val="20"/>
          <w:szCs w:val="20"/>
        </w:rPr>
        <w:tab/>
        <w:t>43</w:t>
      </w:r>
    </w:p>
    <w:p w:rsidR="00303602" w:rsidRDefault="00432E34"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Key Issues Encountered</w:t>
      </w:r>
      <w:r>
        <w:rPr>
          <w:rFonts w:ascii="Times New Roman" w:eastAsia="Times New Roman" w:hAnsi="Times New Roman" w:cs="Times New Roman"/>
          <w:sz w:val="20"/>
          <w:szCs w:val="20"/>
        </w:rPr>
        <w:tab/>
        <w:t>43</w:t>
      </w:r>
    </w:p>
    <w:p w:rsidR="00303602" w:rsidRPr="00AA6475"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A6475">
        <w:rPr>
          <w:rFonts w:ascii="Times New Roman" w:eastAsia="Times New Roman" w:hAnsi="Times New Roman" w:cs="Times New Roman"/>
          <w:sz w:val="20"/>
          <w:szCs w:val="20"/>
        </w:rPr>
        <w:t>Success and Problems Faced upon Website Publishing and Testing</w:t>
      </w:r>
      <w:r w:rsidR="00432E34">
        <w:rPr>
          <w:rFonts w:ascii="Times New Roman" w:eastAsia="Times New Roman" w:hAnsi="Times New Roman" w:cs="Times New Roman"/>
          <w:sz w:val="20"/>
          <w:szCs w:val="20"/>
        </w:rPr>
        <w:tab/>
        <w:t>44</w:t>
      </w:r>
    </w:p>
    <w:p w:rsidR="00303602" w:rsidRPr="00AA6475"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sidRPr="00AA6475">
        <w:rPr>
          <w:rFonts w:ascii="Times New Roman" w:eastAsia="Times New Roman" w:hAnsi="Times New Roman" w:cs="Times New Roman"/>
          <w:sz w:val="20"/>
          <w:szCs w:val="20"/>
        </w:rPr>
        <w:t>Widgets and jQuer</w:t>
      </w:r>
      <w:r w:rsidR="00432E34">
        <w:rPr>
          <w:rFonts w:ascii="Times New Roman" w:eastAsia="Times New Roman" w:hAnsi="Times New Roman" w:cs="Times New Roman"/>
          <w:sz w:val="20"/>
          <w:szCs w:val="20"/>
        </w:rPr>
        <w:t>y</w:t>
      </w:r>
      <w:r w:rsidR="00432E34">
        <w:rPr>
          <w:rFonts w:ascii="Times New Roman" w:eastAsia="Times New Roman" w:hAnsi="Times New Roman" w:cs="Times New Roman"/>
          <w:sz w:val="20"/>
          <w:szCs w:val="20"/>
        </w:rPr>
        <w:tab/>
        <w:t>44</w:t>
      </w:r>
    </w:p>
    <w:p w:rsidR="00303602" w:rsidRPr="00A02ECB" w:rsidRDefault="00303602" w:rsidP="00303602">
      <w:pPr>
        <w:numPr>
          <w:ilvl w:val="1"/>
          <w:numId w:val="25"/>
        </w:numPr>
        <w:tabs>
          <w:tab w:val="right" w:leader="dot" w:pos="9214"/>
        </w:tabs>
        <w:spacing w:line="360" w:lineRule="auto"/>
        <w:ind w:left="1418" w:hanging="425"/>
        <w:contextualSpacing/>
        <w:rPr>
          <w:rFonts w:ascii="Times New Roman" w:eastAsia="Times New Roman" w:hAnsi="Times New Roman" w:cs="Times New Roman"/>
          <w:sz w:val="20"/>
          <w:szCs w:val="20"/>
        </w:rPr>
      </w:pPr>
      <w:r>
        <w:rPr>
          <w:rFonts w:ascii="Times New Roman" w:eastAsia="Times New Roman" w:hAnsi="Times New Roman" w:cs="Times New Roman"/>
          <w:sz w:val="20"/>
          <w:szCs w:val="20"/>
        </w:rPr>
        <w:t>Te</w:t>
      </w:r>
      <w:r w:rsidR="00432E34">
        <w:rPr>
          <w:rFonts w:ascii="Times New Roman" w:eastAsia="Times New Roman" w:hAnsi="Times New Roman" w:cs="Times New Roman"/>
          <w:sz w:val="20"/>
          <w:szCs w:val="20"/>
        </w:rPr>
        <w:t>sting with JavaScript Disabled</w:t>
      </w:r>
      <w:r w:rsidR="00432E34">
        <w:rPr>
          <w:rFonts w:ascii="Times New Roman" w:eastAsia="Times New Roman" w:hAnsi="Times New Roman" w:cs="Times New Roman"/>
          <w:sz w:val="20"/>
          <w:szCs w:val="20"/>
        </w:rPr>
        <w:tab/>
        <w:t>44</w:t>
      </w:r>
    </w:p>
    <w:p w:rsidR="00303602" w:rsidRDefault="00303602">
      <w:pPr>
        <w:rPr>
          <w:rFonts w:ascii="Times New Roman" w:eastAsia="Times New Roman" w:hAnsi="Times New Roman" w:cs="Times New Roman"/>
          <w:b/>
        </w:rPr>
      </w:pPr>
    </w:p>
    <w:p w:rsidR="00303602" w:rsidRDefault="00303602">
      <w:pPr>
        <w:rPr>
          <w:rFonts w:ascii="Times New Roman" w:eastAsia="Times New Roman" w:hAnsi="Times New Roman" w:cs="Times New Roman"/>
          <w:b/>
        </w:rPr>
      </w:pPr>
      <w:r>
        <w:rPr>
          <w:rFonts w:ascii="Times New Roman" w:eastAsia="Times New Roman" w:hAnsi="Times New Roman" w:cs="Times New Roman"/>
          <w:b/>
        </w:rPr>
        <w:br w:type="page"/>
      </w:r>
    </w:p>
    <w:p w:rsidR="006A554E" w:rsidRPr="004A0329" w:rsidRDefault="006A554E" w:rsidP="006A554E">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lastRenderedPageBreak/>
        <w:t>V</w:t>
      </w:r>
      <w:r w:rsidRPr="004A0329">
        <w:rPr>
          <w:rFonts w:ascii="Times New Roman" w:eastAsia="Times New Roman" w:hAnsi="Times New Roman" w:cs="Times New Roman"/>
          <w:b/>
          <w:color w:val="auto"/>
          <w:sz w:val="32"/>
          <w:szCs w:val="32"/>
        </w:rPr>
        <w:t xml:space="preserve">. </w:t>
      </w:r>
      <w:r>
        <w:rPr>
          <w:rFonts w:ascii="Times New Roman" w:eastAsia="Times New Roman" w:hAnsi="Times New Roman" w:cs="Times New Roman"/>
          <w:b/>
          <w:color w:val="auto"/>
          <w:sz w:val="32"/>
          <w:szCs w:val="32"/>
        </w:rPr>
        <w:t>Server Side Programming</w:t>
      </w:r>
    </w:p>
    <w:p w:rsidR="00490D75" w:rsidRDefault="00490D75">
      <w:pPr>
        <w:rPr>
          <w:rFonts w:ascii="Times New Roman" w:hAnsi="Times New Roman" w:cs="Times New Roman"/>
          <w:color w:val="000000"/>
          <w:sz w:val="22"/>
          <w:szCs w:val="22"/>
        </w:rPr>
      </w:pPr>
    </w:p>
    <w:p w:rsidR="006A554E" w:rsidRPr="006A554E" w:rsidRDefault="006A554E" w:rsidP="006A554E">
      <w:pPr>
        <w:pStyle w:val="Heading7"/>
        <w:spacing w:before="0" w:after="240" w:line="240" w:lineRule="auto"/>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URL</w:t>
      </w:r>
    </w:p>
    <w:p w:rsidR="003A3395" w:rsidRPr="006942FC" w:rsidRDefault="00550468" w:rsidP="006942FC">
      <w:pPr>
        <w:pStyle w:val="Heading7"/>
        <w:spacing w:before="0" w:after="220" w:line="240" w:lineRule="auto"/>
        <w:rPr>
          <w:rFonts w:ascii="Times New Roman" w:eastAsia="Times New Roman" w:hAnsi="Times New Roman" w:cs="Times New Roman"/>
          <w:i w:val="0"/>
          <w:iCs w:val="0"/>
          <w:color w:val="auto"/>
          <w:lang w:eastAsia="en-US"/>
        </w:rPr>
      </w:pPr>
      <w:hyperlink r:id="rId8" w:history="1">
        <w:r w:rsidR="003A3395" w:rsidRPr="00113650">
          <w:rPr>
            <w:rStyle w:val="Hyperlink"/>
            <w:rFonts w:ascii="Times New Roman" w:eastAsia="Times New Roman" w:hAnsi="Times New Roman" w:cs="Times New Roman"/>
            <w:lang w:eastAsia="en-US"/>
          </w:rPr>
          <w:t>http://students.bcitdev.com/A01005523/Milestone5Directory/views/index.php</w:t>
        </w:r>
      </w:hyperlink>
    </w:p>
    <w:p w:rsidR="006A554E" w:rsidRPr="004065C1" w:rsidRDefault="006A554E" w:rsidP="004065C1">
      <w:pPr>
        <w:pStyle w:val="Heading7"/>
        <w:spacing w:before="0" w:after="220" w:line="240" w:lineRule="auto"/>
        <w:rPr>
          <w:rFonts w:eastAsia="Times New Roman"/>
          <w:i w:val="0"/>
          <w:iCs w:val="0"/>
          <w:color w:val="auto"/>
          <w:lang w:eastAsia="en-US"/>
        </w:rPr>
      </w:pPr>
      <w:r>
        <w:rPr>
          <w:rFonts w:ascii="Times New Roman" w:eastAsia="Times New Roman" w:hAnsi="Times New Roman" w:cs="Times New Roman"/>
          <w:b/>
          <w:i w:val="0"/>
          <w:color w:val="auto"/>
          <w:sz w:val="24"/>
          <w:szCs w:val="24"/>
        </w:rPr>
        <w:t>List of Completed Items</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The COMP 1536 forum has been integrated with the site:</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.DS_Store</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add_response.php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add_topic.php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add_topic_form.php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auth.php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config.php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created.sql</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forum.php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functions.php</w:t>
      </w:r>
    </w:p>
    <w:p w:rsidR="008428CA" w:rsidRDefault="008428CA"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view_topic.php</w:t>
      </w:r>
    </w:p>
    <w:p w:rsidR="00B11B7F" w:rsidRPr="008428CA" w:rsidRDefault="00B11B7F"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?login,register?</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All pages have been converted to php docume</w:t>
      </w:r>
      <w:r w:rsidR="006C7E19">
        <w:rPr>
          <w:rFonts w:ascii="Times New Roman" w:eastAsia="Times New Roman" w:hAnsi="Times New Roman" w:cs="Times New Roman"/>
          <w:sz w:val="22"/>
          <w:szCs w:val="22"/>
        </w:rPr>
        <w:t>nts</w:t>
      </w:r>
      <w:r>
        <w:rPr>
          <w:rFonts w:ascii="Times New Roman" w:eastAsia="Times New Roman" w:hAnsi="Times New Roman" w:cs="Times New Roman"/>
          <w:sz w:val="22"/>
          <w:szCs w:val="22"/>
        </w:rPr>
        <w:t>:</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aboutus.php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cart.php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catering.php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checkout.php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contact.php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login.php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logout.php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products.php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signin.php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testimonials.php</w:t>
      </w:r>
    </w:p>
    <w:p w:rsidR="008428CA" w:rsidRDefault="008428CA"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useraccount.php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Header and footer are now separate php documents:</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header.php</w:t>
      </w:r>
    </w:p>
    <w:p w:rsidR="008428CA" w:rsidRDefault="008428CA" w:rsidP="008428CA">
      <w:pPr>
        <w:rPr>
          <w:rFonts w:ascii="Times New Roman" w:eastAsia="Times New Roman" w:hAnsi="Times New Roman" w:cs="Times New Roman"/>
          <w:sz w:val="22"/>
          <w:szCs w:val="22"/>
        </w:rPr>
      </w:pPr>
      <w:r>
        <w:rPr>
          <w:rFonts w:ascii="Times New Roman" w:eastAsia="Times New Roman" w:hAnsi="Times New Roman" w:cs="Times New Roman"/>
          <w:sz w:val="22"/>
          <w:szCs w:val="22"/>
        </w:rPr>
        <w:t>headerForum.php</w:t>
      </w:r>
    </w:p>
    <w:p w:rsidR="008428CA" w:rsidRDefault="008428CA" w:rsidP="006C7E19">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footer.php</w:t>
      </w:r>
    </w:p>
    <w:p w:rsidR="00616E06" w:rsidRDefault="00616E06" w:rsidP="006A554E">
      <w:pPr>
        <w:pStyle w:val="Heading7"/>
        <w:spacing w:before="0" w:after="240" w:line="240" w:lineRule="auto"/>
        <w:rPr>
          <w:rFonts w:ascii="Times New Roman" w:eastAsia="Times New Roman" w:hAnsi="Times New Roman" w:cs="Times New Roman"/>
          <w:b/>
          <w:i w:val="0"/>
          <w:color w:val="auto"/>
          <w:sz w:val="24"/>
          <w:szCs w:val="24"/>
        </w:rPr>
      </w:pPr>
      <w:r>
        <w:rPr>
          <w:rFonts w:ascii="Times New Roman" w:eastAsia="Times New Roman" w:hAnsi="Times New Roman" w:cs="Times New Roman"/>
          <w:b/>
          <w:i w:val="0"/>
          <w:color w:val="auto"/>
          <w:sz w:val="24"/>
          <w:szCs w:val="24"/>
        </w:rPr>
        <w:t>?</w:t>
      </w:r>
    </w:p>
    <w:p w:rsidR="006A554E" w:rsidRDefault="006A554E" w:rsidP="006A554E">
      <w:pPr>
        <w:pStyle w:val="Heading7"/>
        <w:spacing w:before="0" w:after="240" w:line="240" w:lineRule="auto"/>
        <w:rPr>
          <w:rFonts w:ascii="Times New Roman" w:eastAsia="Times New Roman" w:hAnsi="Times New Roman" w:cs="Times New Roman"/>
          <w:b/>
          <w:i w:val="0"/>
          <w:color w:val="auto"/>
          <w:sz w:val="24"/>
          <w:szCs w:val="24"/>
        </w:rPr>
      </w:pPr>
      <w:r>
        <w:rPr>
          <w:rFonts w:ascii="Times New Roman" w:eastAsia="Times New Roman" w:hAnsi="Times New Roman" w:cs="Times New Roman"/>
          <w:b/>
          <w:i w:val="0"/>
          <w:color w:val="auto"/>
          <w:sz w:val="24"/>
          <w:szCs w:val="24"/>
        </w:rPr>
        <w:t>Additional Work Completed</w:t>
      </w:r>
    </w:p>
    <w:p w:rsidR="008428CA" w:rsidRPr="008428CA" w:rsidRDefault="004B2BCE" w:rsidP="008428CA">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We have implemented a drop-down menu on the sign-in icon, which allows users to navigate to their account page, the forum, and log out from any page on the site.</w:t>
      </w:r>
    </w:p>
    <w:p w:rsidR="006A554E" w:rsidRPr="006A554E" w:rsidRDefault="00537C91" w:rsidP="006A554E">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Deviations f</w:t>
      </w:r>
      <w:r w:rsidR="006A554E" w:rsidRPr="006A554E">
        <w:rPr>
          <w:rFonts w:ascii="Times New Roman" w:eastAsia="Times New Roman" w:hAnsi="Times New Roman" w:cs="Times New Roman"/>
          <w:b/>
          <w:sz w:val="24"/>
          <w:szCs w:val="24"/>
        </w:rPr>
        <w:t>rom Previous Milestones</w:t>
      </w:r>
    </w:p>
    <w:p w:rsidR="006A554E" w:rsidRDefault="00181790" w:rsidP="006A554E">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We have chosen to go back to the fluid layout.</w:t>
      </w:r>
    </w:p>
    <w:p w:rsidR="00181790" w:rsidRDefault="00181790" w:rsidP="006A554E">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We have implemented the forum.</w:t>
      </w:r>
    </w:p>
    <w:p w:rsidR="00181790" w:rsidRPr="006A554E" w:rsidRDefault="00181790" w:rsidP="006A554E">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We did not create our own database due to time restraints, and thus we are sharing the COMP 1536 database with the rest of the class. Due to this restriction, we cannot add data to the database other than registering new users. </w:t>
      </w:r>
      <w:r w:rsidR="00AC0ED0">
        <w:rPr>
          <w:rFonts w:ascii="Times New Roman" w:eastAsia="Times New Roman" w:hAnsi="Times New Roman" w:cs="Times New Roman"/>
          <w:sz w:val="22"/>
          <w:szCs w:val="22"/>
        </w:rPr>
        <w:t>Thus, w</w:t>
      </w:r>
      <w:r>
        <w:rPr>
          <w:rFonts w:ascii="Times New Roman" w:eastAsia="Times New Roman" w:hAnsi="Times New Roman" w:cs="Times New Roman"/>
          <w:sz w:val="22"/>
          <w:szCs w:val="22"/>
        </w:rPr>
        <w:t>e are unable to save any user data (passwords, dietary restrictions, past orders) on the user account page, and update the cart.</w:t>
      </w:r>
    </w:p>
    <w:p w:rsidR="006A554E" w:rsidRPr="006A554E" w:rsidRDefault="006A554E" w:rsidP="006A554E">
      <w:pPr>
        <w:spacing w:after="240"/>
        <w:rPr>
          <w:rFonts w:ascii="Times New Roman" w:eastAsia="Times New Roman" w:hAnsi="Times New Roman" w:cs="Times New Roman"/>
          <w:b/>
          <w:sz w:val="24"/>
          <w:szCs w:val="24"/>
        </w:rPr>
      </w:pPr>
      <w:r w:rsidRPr="006A554E">
        <w:rPr>
          <w:rFonts w:ascii="Times New Roman" w:eastAsia="Times New Roman" w:hAnsi="Times New Roman" w:cs="Times New Roman"/>
          <w:b/>
          <w:sz w:val="24"/>
          <w:szCs w:val="24"/>
        </w:rPr>
        <w:t>Key Issues Encountered (including those outstanding)</w:t>
      </w:r>
    </w:p>
    <w:p w:rsidR="003C28EC" w:rsidRDefault="003C28EC" w:rsidP="00F33885">
      <w:pPr>
        <w:spacing w:after="220"/>
        <w:rPr>
          <w:rFonts w:ascii="Times New Roman" w:eastAsia="Times New Roman" w:hAnsi="Times New Roman" w:cs="Times New Roman"/>
          <w:sz w:val="22"/>
          <w:szCs w:val="22"/>
        </w:rPr>
      </w:pPr>
      <w:r>
        <w:rPr>
          <w:rFonts w:ascii="Times New Roman" w:eastAsia="Times New Roman" w:hAnsi="Times New Roman" w:cs="Times New Roman"/>
          <w:sz w:val="22"/>
          <w:szCs w:val="22"/>
        </w:rPr>
        <w:t>Our team lost a group member between Milestones 4 and 5; this, along with the time constraints, prevented us from completing as much functionality as we originally planned.</w:t>
      </w:r>
    </w:p>
    <w:p w:rsidR="009777DC" w:rsidRDefault="00900C0F">
      <w:pPr>
        <w:rPr>
          <w:rFonts w:ascii="Times New Roman" w:hAnsi="Times New Roman" w:cs="Times New Roman"/>
          <w:color w:val="000000"/>
          <w:sz w:val="22"/>
          <w:szCs w:val="22"/>
        </w:rPr>
      </w:pPr>
      <w:r>
        <w:rPr>
          <w:rFonts w:ascii="Times New Roman" w:hAnsi="Times New Roman" w:cs="Times New Roman"/>
          <w:color w:val="000000"/>
          <w:sz w:val="22"/>
          <w:szCs w:val="22"/>
        </w:rPr>
        <w:t xml:space="preserve">We had several broken links </w:t>
      </w:r>
      <w:r w:rsidR="00550468">
        <w:rPr>
          <w:rFonts w:ascii="Times New Roman" w:hAnsi="Times New Roman" w:cs="Times New Roman"/>
          <w:color w:val="000000"/>
          <w:sz w:val="22"/>
          <w:szCs w:val="22"/>
        </w:rPr>
        <w:t>when we integrated</w:t>
      </w:r>
      <w:r w:rsidR="009777DC">
        <w:rPr>
          <w:rFonts w:ascii="Times New Roman" w:hAnsi="Times New Roman" w:cs="Times New Roman"/>
          <w:color w:val="000000"/>
          <w:sz w:val="22"/>
          <w:szCs w:val="22"/>
        </w:rPr>
        <w:t xml:space="preserve"> the forum pages. We fixed this by redirecting the pages to our own log in page.</w:t>
      </w:r>
    </w:p>
    <w:p w:rsidR="004046A8" w:rsidRDefault="004046A8">
      <w:pPr>
        <w:rPr>
          <w:rFonts w:ascii="Times New Roman" w:hAnsi="Times New Roman" w:cs="Times New Roman"/>
          <w:color w:val="000000"/>
          <w:sz w:val="22"/>
          <w:szCs w:val="22"/>
        </w:rPr>
      </w:pPr>
    </w:p>
    <w:p w:rsidR="004046A8" w:rsidRDefault="004046A8">
      <w:pPr>
        <w:rPr>
          <w:rFonts w:ascii="Times New Roman" w:hAnsi="Times New Roman" w:cs="Times New Roman"/>
          <w:color w:val="000000"/>
          <w:sz w:val="22"/>
          <w:szCs w:val="22"/>
        </w:rPr>
      </w:pPr>
      <w:r>
        <w:rPr>
          <w:rFonts w:ascii="Times New Roman" w:hAnsi="Times New Roman" w:cs="Times New Roman"/>
          <w:color w:val="000000"/>
          <w:sz w:val="22"/>
          <w:szCs w:val="22"/>
        </w:rPr>
        <w:t>When login fails, the site redirected the user to the wrong page. We fixed the redirection back to the login page.</w:t>
      </w:r>
    </w:p>
    <w:p w:rsidR="004046A8" w:rsidRDefault="004046A8">
      <w:pPr>
        <w:rPr>
          <w:rFonts w:ascii="Times New Roman" w:hAnsi="Times New Roman" w:cs="Times New Roman"/>
          <w:color w:val="000000"/>
          <w:sz w:val="22"/>
          <w:szCs w:val="22"/>
        </w:rPr>
      </w:pPr>
    </w:p>
    <w:p w:rsidR="004046A8" w:rsidRDefault="004046A8">
      <w:pPr>
        <w:rPr>
          <w:rFonts w:ascii="Times New Roman" w:hAnsi="Times New Roman" w:cs="Times New Roman"/>
          <w:color w:val="000000"/>
          <w:sz w:val="22"/>
          <w:szCs w:val="22"/>
        </w:rPr>
      </w:pPr>
      <w:r>
        <w:rPr>
          <w:rFonts w:ascii="Times New Roman" w:hAnsi="Times New Roman" w:cs="Times New Roman"/>
          <w:color w:val="000000"/>
          <w:sz w:val="22"/>
          <w:szCs w:val="22"/>
        </w:rPr>
        <w:t>If the user fails the login, then tries to log in with empty fields, both the JavaScript and PHP error messages appear next to each other. We adjusted our JavaScript validation so that the PHP error message gets cleared when the JavaScript error message appears.</w:t>
      </w:r>
    </w:p>
    <w:p w:rsidR="00490D75" w:rsidRDefault="00490D75">
      <w:pPr>
        <w:rPr>
          <w:rFonts w:ascii="Times New Roman" w:hAnsi="Times New Roman" w:cs="Times New Roman"/>
          <w:color w:val="000000"/>
          <w:sz w:val="22"/>
          <w:szCs w:val="22"/>
        </w:rPr>
      </w:pPr>
    </w:p>
    <w:p w:rsidR="00DD4B7C" w:rsidRDefault="00DD4B7C">
      <w:pPr>
        <w:rPr>
          <w:rFonts w:ascii="Times New Roman" w:hAnsi="Times New Roman" w:cs="Times New Roman"/>
          <w:color w:val="000000"/>
          <w:sz w:val="22"/>
          <w:szCs w:val="22"/>
        </w:rPr>
      </w:pPr>
      <w:r>
        <w:rPr>
          <w:rFonts w:ascii="Times New Roman" w:hAnsi="Times New Roman" w:cs="Times New Roman"/>
          <w:color w:val="000000"/>
          <w:sz w:val="22"/>
          <w:szCs w:val="22"/>
        </w:rPr>
        <w:t>We fixed all the contrast errors, empty link errors, and formatting alerts for missing headings as listed on the Wave Report Evaluator.</w:t>
      </w:r>
      <w:bookmarkStart w:id="0" w:name="_GoBack"/>
      <w:bookmarkEnd w:id="0"/>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490D75" w:rsidRDefault="00490D75">
      <w:pPr>
        <w:rPr>
          <w:rFonts w:ascii="Times New Roman" w:hAnsi="Times New Roman" w:cs="Times New Roman"/>
          <w:color w:val="000000"/>
          <w:sz w:val="22"/>
          <w:szCs w:val="22"/>
        </w:rPr>
      </w:pPr>
    </w:p>
    <w:p w:rsidR="0078753A" w:rsidRDefault="0078753A">
      <w:pPr>
        <w:rPr>
          <w:rFonts w:ascii="Times New Roman" w:hAnsi="Times New Roman" w:cs="Times New Roman"/>
          <w:color w:val="000000"/>
          <w:sz w:val="22"/>
          <w:szCs w:val="22"/>
        </w:rPr>
      </w:pPr>
    </w:p>
    <w:p w:rsidR="00E75333" w:rsidRDefault="00E75333">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ype="page"/>
      </w:r>
    </w:p>
    <w:p w:rsidR="00B92458" w:rsidRDefault="00B92458" w:rsidP="00B92458">
      <w:pPr>
        <w:jc w:val="center"/>
      </w:pPr>
      <w:r>
        <w:rPr>
          <w:rFonts w:ascii="Times New Roman" w:eastAsia="Times New Roman" w:hAnsi="Times New Roman" w:cs="Times New Roman"/>
          <w:b/>
          <w:sz w:val="40"/>
          <w:szCs w:val="40"/>
        </w:rPr>
        <w:lastRenderedPageBreak/>
        <w:t>Appendix</w:t>
      </w:r>
    </w:p>
    <w:p w:rsidR="00B92458" w:rsidRPr="00272A34" w:rsidRDefault="00B92458" w:rsidP="00B92458">
      <w:pPr>
        <w:jc w:val="center"/>
      </w:pPr>
    </w:p>
    <w:p w:rsidR="00B92458" w:rsidRPr="004A0329" w:rsidRDefault="00B92458" w:rsidP="00B92458">
      <w:pPr>
        <w:pStyle w:val="Heading6"/>
        <w:rPr>
          <w:rFonts w:ascii="Times New Roman" w:eastAsia="Times New Roman" w:hAnsi="Times New Roman" w:cs="Times New Roman"/>
          <w:b/>
          <w:i/>
          <w:color w:val="auto"/>
          <w:sz w:val="32"/>
          <w:szCs w:val="32"/>
        </w:rPr>
      </w:pPr>
      <w:r w:rsidRPr="004A0329">
        <w:rPr>
          <w:rFonts w:ascii="Times New Roman" w:eastAsia="Times New Roman" w:hAnsi="Times New Roman" w:cs="Times New Roman"/>
          <w:b/>
          <w:color w:val="auto"/>
          <w:sz w:val="32"/>
          <w:szCs w:val="32"/>
        </w:rPr>
        <w:t>I. Website Design</w:t>
      </w:r>
    </w:p>
    <w:p w:rsidR="00B92458" w:rsidRPr="00030E33" w:rsidRDefault="00B92458" w:rsidP="00B92458">
      <w:pPr>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Purpose and Goals</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Our main purpose is to create a website for a fictional </w:t>
      </w:r>
      <w:del w:id="1" w:author="Ryan Liang" w:date="2017-01-30T12:54:00Z">
        <w:r w:rsidRPr="00030E33" w:rsidDel="007432CE">
          <w:rPr>
            <w:rFonts w:ascii="Times New Roman" w:eastAsia="Times New Roman" w:hAnsi="Times New Roman" w:cs="Times New Roman"/>
            <w:sz w:val="21"/>
            <w:szCs w:val="21"/>
          </w:rPr>
          <w:delText xml:space="preserve">bakery </w:delText>
        </w:r>
      </w:del>
      <w:ins w:id="2" w:author="Ryan Liang" w:date="2017-01-30T12:54:00Z">
        <w:r>
          <w:rPr>
            <w:rFonts w:ascii="Times New Roman" w:eastAsia="Times New Roman" w:hAnsi="Times New Roman" w:cs="Times New Roman"/>
            <w:sz w:val="21"/>
            <w:szCs w:val="21"/>
          </w:rPr>
          <w:t xml:space="preserve">patisserie </w:t>
        </w:r>
      </w:ins>
      <w:r w:rsidRPr="00030E33">
        <w:rPr>
          <w:rFonts w:ascii="Times New Roman" w:eastAsia="Times New Roman" w:hAnsi="Times New Roman" w:cs="Times New Roman"/>
          <w:sz w:val="21"/>
          <w:szCs w:val="21"/>
        </w:rPr>
        <w:t>based in Metro Vancouver. As a small business, it is necessary that we invest in creating and maintaining a functional website. The advantages of a website tailored to customer needs are significant and will outweigh upkeep costs especially since none of the website hosting and design will be outsourced. Our website is not meant to replace our physical location; rather it will be of interest to a new customer-base.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In order to craft a website that is suitable for our customers, we considered long-term plans against short-term goals and accomplishments. In the short-term, our website will promote our brand and products. It will serve as an additional source of advertisement and will provide the exposure needed to maintain our competitive edge. In the long-term, we hope to build and improve customer relationships. By increasing the bakery’s popularity, we can gather more meaningful information through traffic analytics and customer feedback. This will help us understand our market, improve our services and continue to grow our business.</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Target Audience</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The target audience consists primarily of residents in the Greater Vancouver District. Since our business specializes in pastries and dessert items, we seek customers who prefer sweeter foods. Catering </w:t>
      </w:r>
      <w:del w:id="3" w:author="Ryan Liang" w:date="2017-01-30T12:55:00Z">
        <w:r w:rsidRPr="00030E33" w:rsidDel="007432CE">
          <w:rPr>
            <w:rFonts w:ascii="Times New Roman" w:eastAsia="Times New Roman" w:hAnsi="Times New Roman" w:cs="Times New Roman"/>
            <w:sz w:val="21"/>
            <w:szCs w:val="21"/>
          </w:rPr>
          <w:delText xml:space="preserve">and delivery are </w:delText>
        </w:r>
      </w:del>
      <w:ins w:id="4" w:author="Ryan Liang" w:date="2017-01-30T12:55:00Z">
        <w:r>
          <w:rPr>
            <w:rFonts w:ascii="Times New Roman" w:eastAsia="Times New Roman" w:hAnsi="Times New Roman" w:cs="Times New Roman"/>
            <w:sz w:val="21"/>
            <w:szCs w:val="21"/>
          </w:rPr>
          <w:t xml:space="preserve">is </w:t>
        </w:r>
      </w:ins>
      <w:r w:rsidRPr="00030E33">
        <w:rPr>
          <w:rFonts w:ascii="Times New Roman" w:eastAsia="Times New Roman" w:hAnsi="Times New Roman" w:cs="Times New Roman"/>
          <w:sz w:val="21"/>
          <w:szCs w:val="21"/>
        </w:rPr>
        <w:t>available which allows our company to serve the Greater Vancouver District. There are also gluten-free, allergy-free, and organic products available for customers who have preferences and dietary restrictions.</w:t>
      </w: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Content of Website</w:t>
      </w:r>
    </w:p>
    <w:p w:rsidR="00B92458" w:rsidRPr="00030E33" w:rsidRDefault="00B92458" w:rsidP="00B92458">
      <w:pPr>
        <w:jc w:val="both"/>
        <w:rPr>
          <w:sz w:val="21"/>
          <w:szCs w:val="21"/>
        </w:rPr>
      </w:pPr>
    </w:p>
    <w:p w:rsidR="00B92458" w:rsidRPr="00030E33" w:rsidRDefault="00B92458" w:rsidP="00B92458">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content of our website will consist largely of graphical elements and short textual descriptions of our products. We will also be including, but not limited to: a homepage, a </w:t>
      </w:r>
      <w:del w:id="5" w:author="Ryan Liang" w:date="2017-01-30T12:56:00Z">
        <w:r w:rsidRPr="00030E33" w:rsidDel="007432CE">
          <w:rPr>
            <w:rFonts w:ascii="Times New Roman" w:eastAsia="Times New Roman" w:hAnsi="Times New Roman" w:cs="Times New Roman"/>
            <w:sz w:val="21"/>
            <w:szCs w:val="21"/>
          </w:rPr>
          <w:delText xml:space="preserve">menu list of our </w:delText>
        </w:r>
      </w:del>
      <w:r w:rsidRPr="00030E33">
        <w:rPr>
          <w:rFonts w:ascii="Times New Roman" w:eastAsia="Times New Roman" w:hAnsi="Times New Roman" w:cs="Times New Roman"/>
          <w:sz w:val="21"/>
          <w:szCs w:val="21"/>
        </w:rPr>
        <w:t>products</w:t>
      </w:r>
      <w:ins w:id="6" w:author="Ryan Liang" w:date="2017-01-30T12:56:00Z">
        <w:r>
          <w:rPr>
            <w:rFonts w:ascii="Times New Roman" w:eastAsia="Times New Roman" w:hAnsi="Times New Roman" w:cs="Times New Roman"/>
            <w:sz w:val="21"/>
            <w:szCs w:val="21"/>
          </w:rPr>
          <w:t xml:space="preserve"> page</w:t>
        </w:r>
      </w:ins>
      <w:r w:rsidRPr="00030E33">
        <w:rPr>
          <w:rFonts w:ascii="Times New Roman" w:eastAsia="Times New Roman" w:hAnsi="Times New Roman" w:cs="Times New Roman"/>
          <w:sz w:val="21"/>
          <w:szCs w:val="21"/>
        </w:rPr>
        <w:t>, philosophy and a history about our company, testimonials, contact information, and a form for online membership registration. Visual content will be minimalistic in order to maximize the visual appeal of the website.</w:t>
      </w:r>
    </w:p>
    <w:p w:rsidR="00B92458" w:rsidRPr="00030E33" w:rsidRDefault="00B92458" w:rsidP="00B92458">
      <w:pPr>
        <w:jc w:val="both"/>
        <w:rPr>
          <w:rFonts w:ascii="Times New Roman" w:eastAsia="Times New Roman" w:hAnsi="Times New Roman" w:cs="Times New Roman"/>
          <w:b/>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Website Success Factors</w:t>
      </w:r>
    </w:p>
    <w:p w:rsidR="00B92458" w:rsidRPr="00030E33" w:rsidRDefault="00B92458" w:rsidP="00B92458">
      <w:pPr>
        <w:jc w:val="both"/>
        <w:rPr>
          <w:sz w:val="21"/>
          <w:szCs w:val="21"/>
        </w:rPr>
      </w:pPr>
    </w:p>
    <w:p w:rsidR="00B92458" w:rsidRPr="00030E33" w:rsidDel="007432CE" w:rsidRDefault="00B92458" w:rsidP="00B92458">
      <w:pPr>
        <w:jc w:val="both"/>
        <w:rPr>
          <w:del w:id="7" w:author="Ryan Liang" w:date="2017-01-30T12:58:00Z"/>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The success of our website will largely depend on the user’s experience. Firstly, the website and its products must be visually appealing. Presentation is key since first impressions will determine whether a customer will continue browsing. With a minimalistic design, users will not be overwhelmed by an abundance of information and can simply enjoy the overall experience. Customers are also likely to browse through our website similar to a menu so products must be eye-catching and visually appetizing. Secondly, the information should be clear and concise because our design choice limits the amount of space allocated to written sections. Lastly, the website must be intuitive. It must be functional across all platforms and the ease of access should be simple and effortless. All users should be able to purchase </w:t>
      </w:r>
      <w:ins w:id="8" w:author="Ryan Liang" w:date="2017-01-30T12:57:00Z">
        <w:r>
          <w:rPr>
            <w:rFonts w:ascii="Times New Roman" w:eastAsia="Times New Roman" w:hAnsi="Times New Roman" w:cs="Times New Roman"/>
            <w:sz w:val="21"/>
            <w:szCs w:val="21"/>
          </w:rPr>
          <w:t xml:space="preserve">our </w:t>
        </w:r>
      </w:ins>
      <w:r w:rsidRPr="00030E33">
        <w:rPr>
          <w:rFonts w:ascii="Times New Roman" w:eastAsia="Times New Roman" w:hAnsi="Times New Roman" w:cs="Times New Roman"/>
          <w:sz w:val="21"/>
          <w:szCs w:val="21"/>
        </w:rPr>
        <w:t xml:space="preserve">products </w:t>
      </w:r>
      <w:ins w:id="9" w:author="Ryan Liang" w:date="2017-01-30T12:57:00Z">
        <w:r>
          <w:rPr>
            <w:rFonts w:ascii="Times New Roman" w:eastAsia="Times New Roman" w:hAnsi="Times New Roman" w:cs="Times New Roman"/>
            <w:sz w:val="21"/>
            <w:szCs w:val="21"/>
          </w:rPr>
          <w:t>in approximately two to three clicks</w:t>
        </w:r>
      </w:ins>
      <w:ins w:id="10" w:author="Ryan Liang" w:date="2017-01-30T12:58:00Z">
        <w:r>
          <w:rPr>
            <w:rFonts w:ascii="Times New Roman" w:eastAsia="Times New Roman" w:hAnsi="Times New Roman" w:cs="Times New Roman"/>
            <w:sz w:val="21"/>
            <w:szCs w:val="21"/>
          </w:rPr>
          <w:t>.</w:t>
        </w:r>
        <w:r w:rsidRPr="00030E33" w:rsidDel="007432CE">
          <w:rPr>
            <w:rFonts w:ascii="Times New Roman" w:eastAsia="Times New Roman" w:hAnsi="Times New Roman" w:cs="Times New Roman"/>
            <w:sz w:val="21"/>
            <w:szCs w:val="21"/>
          </w:rPr>
          <w:t xml:space="preserve"> </w:t>
        </w:r>
      </w:ins>
      <w:del w:id="11" w:author="Ryan Liang" w:date="2017-01-30T12:57:00Z">
        <w:r w:rsidRPr="00030E33" w:rsidDel="007432CE">
          <w:rPr>
            <w:rFonts w:ascii="Times New Roman" w:eastAsia="Times New Roman" w:hAnsi="Times New Roman" w:cs="Times New Roman"/>
            <w:sz w:val="21"/>
            <w:szCs w:val="21"/>
          </w:rPr>
          <w:delText>within the fewest number of clicks.</w:delText>
        </w:r>
      </w:del>
    </w:p>
    <w:p w:rsidR="00B92458" w:rsidRDefault="00B92458" w:rsidP="00B92458">
      <w:pPr>
        <w:jc w:val="both"/>
        <w:rPr>
          <w:sz w:val="21"/>
          <w:szCs w:val="21"/>
        </w:rPr>
      </w:pPr>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Critique and Comparison</w:t>
      </w:r>
    </w:p>
    <w:p w:rsidR="00B92458" w:rsidRPr="00030E33" w:rsidRDefault="00B92458" w:rsidP="00B92458">
      <w:pPr>
        <w:jc w:val="both"/>
        <w:rPr>
          <w:rFonts w:ascii="Times New Roman" w:eastAsia="Times New Roman" w:hAnsi="Times New Roman" w:cs="Times New Roman"/>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lastRenderedPageBreak/>
        <w:t xml:space="preserve">After browsing several bakery websites, the first bakery that caught our attention was the Ugly Cake Shop. Initially, we were overwhelmed by the detail provided on the homepage and the navigation bar felt overcrowded. Each section heavily favors text and lacks consistency which detracts from the actual products. Furthermore, the center alignment was not preferred as the site felt congested without the use of negative space. Note that these flaws were not as prominent in the mobile version. Another aspect that we disliked was that a user was required to sign up in order to buy products. In contrast, content is easily accessible because the navigation bar directly scrolls to the desired section. Unlike other websites, one distinctive characteristic of this site was that it does not require extensive loading between pages. </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Ugly Cake Shop - </w:t>
      </w:r>
      <w:hyperlink r:id="rId9">
        <w:r w:rsidRPr="00030E33">
          <w:rPr>
            <w:rFonts w:ascii="Times New Roman" w:eastAsia="Times New Roman" w:hAnsi="Times New Roman" w:cs="Times New Roman"/>
            <w:sz w:val="21"/>
            <w:szCs w:val="21"/>
          </w:rPr>
          <w:t>http://www.uglycakeshop.sg</w:t>
        </w:r>
      </w:hyperlink>
      <w:r w:rsidRPr="00030E33">
        <w:rPr>
          <w:rFonts w:ascii="Times New Roman" w:eastAsia="Times New Roman" w:hAnsi="Times New Roman" w:cs="Times New Roman"/>
          <w:sz w:val="21"/>
          <w:szCs w:val="21"/>
        </w:rPr>
        <w:t>/</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Overall, we preferred the website of St. Germain Bakery. The pictures of food are vibrant and captures the attention of its customers. There is a large emphasis on images rather than text and the static backdrop helps focus our attention. We also like the fluidity and design of the drop-down menus in the navigation bar and the slideshow. Despite this, the website is a little too conservative; the layout is clean, but rather unspectacular. They opt for a structured and rectangular look to their page whereas we prefer an abstract and minimalistic design. We also felt that content such as awards and hiring were not appropriate on the homepage and should be placed in its respective sub-pages. Unfortunately, the biggest problem is that the page does not scale well on some mobile browsers with sections either overlapping or cut off.</w:t>
      </w: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Saint Germain Bakery - </w:t>
      </w:r>
      <w:hyperlink r:id="rId10">
        <w:r w:rsidRPr="00030E33">
          <w:rPr>
            <w:rFonts w:ascii="Times New Roman" w:eastAsia="Times New Roman" w:hAnsi="Times New Roman" w:cs="Times New Roman"/>
            <w:sz w:val="21"/>
            <w:szCs w:val="21"/>
          </w:rPr>
          <w:t>http://www.saintgermainbakery.com/</w:t>
        </w:r>
      </w:hyperlink>
    </w:p>
    <w:p w:rsidR="00B92458" w:rsidRPr="00030E33" w:rsidRDefault="00B92458" w:rsidP="00B92458">
      <w:pPr>
        <w:jc w:val="both"/>
        <w:rPr>
          <w:sz w:val="21"/>
          <w:szCs w:val="21"/>
        </w:rPr>
      </w:pPr>
    </w:p>
    <w:p w:rsidR="00B92458" w:rsidRPr="004A0329" w:rsidRDefault="00B92458" w:rsidP="00B92458">
      <w:pPr>
        <w:pStyle w:val="Heading7"/>
        <w:rPr>
          <w:rFonts w:ascii="Times New Roman" w:hAnsi="Times New Roman" w:cs="Times New Roman"/>
          <w:b/>
          <w:i w:val="0"/>
          <w:sz w:val="24"/>
          <w:szCs w:val="24"/>
        </w:rPr>
      </w:pPr>
      <w:r w:rsidRPr="004A0329">
        <w:rPr>
          <w:rFonts w:ascii="Times New Roman" w:eastAsia="Times New Roman" w:hAnsi="Times New Roman" w:cs="Times New Roman"/>
          <w:b/>
          <w:i w:val="0"/>
          <w:color w:val="auto"/>
          <w:sz w:val="24"/>
          <w:szCs w:val="24"/>
        </w:rPr>
        <w:t>Functional Requirements</w:t>
      </w:r>
    </w:p>
    <w:p w:rsidR="00B92458" w:rsidRPr="00030E33" w:rsidRDefault="00B92458" w:rsidP="00B92458">
      <w:pPr>
        <w:jc w:val="both"/>
        <w:rPr>
          <w:rFonts w:ascii="Times New Roman" w:eastAsia="Times New Roman" w:hAnsi="Times New Roman" w:cs="Times New Roman"/>
          <w:b/>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To imitate a professional website, a catering order form and cart will be implemented so that users will be able to add and remove purchases. The users will be able to toggle and store previous dietary restriction filters upon registration. Furthermore, as the success of a business also depends on customer relationships, a testimonial and feedback section will be added. We will also include a gallery of our products for browsing purposes.</w:t>
      </w:r>
      <w:del w:id="12" w:author="Ryan Liang" w:date="2017-01-30T12:48:00Z">
        <w:r w:rsidRPr="00030E33" w:rsidDel="00004CFB">
          <w:rPr>
            <w:rFonts w:ascii="Times New Roman" w:eastAsia="Times New Roman" w:hAnsi="Times New Roman" w:cs="Times New Roman"/>
            <w:sz w:val="21"/>
            <w:szCs w:val="21"/>
          </w:rPr>
          <w:delText xml:space="preserve"> Due to the nature of our products, a large reference list for smaller pastries will be provided to our customers.</w:delText>
        </w:r>
      </w:del>
    </w:p>
    <w:p w:rsidR="00B92458" w:rsidRDefault="00B92458" w:rsidP="00B92458">
      <w:pPr>
        <w:jc w:val="both"/>
        <w:rPr>
          <w:ins w:id="13" w:author="Ryan Liang" w:date="2017-01-30T12:45:00Z"/>
          <w:sz w:val="21"/>
          <w:szCs w:val="21"/>
        </w:rPr>
      </w:pPr>
    </w:p>
    <w:p w:rsidR="00B92458" w:rsidRPr="00334D1F" w:rsidRDefault="00B92458" w:rsidP="00B92458">
      <w:pPr>
        <w:jc w:val="both"/>
        <w:rPr>
          <w:ins w:id="14" w:author="Ryan Liang" w:date="2017-01-30T12:51:00Z"/>
          <w:rFonts w:ascii="Times New Roman" w:hAnsi="Times New Roman" w:cs="Times New Roman"/>
          <w:color w:val="353535"/>
          <w:sz w:val="20"/>
          <w:szCs w:val="20"/>
          <w:shd w:val="clear" w:color="auto" w:fill="FAFAFA"/>
        </w:rPr>
      </w:pPr>
      <w:ins w:id="15" w:author="Ryan Liang" w:date="2017-01-30T12:46:00Z">
        <w:r w:rsidRPr="00334D1F">
          <w:rPr>
            <w:rFonts w:ascii="Times New Roman" w:hAnsi="Times New Roman" w:cs="Times New Roman"/>
            <w:sz w:val="21"/>
            <w:szCs w:val="21"/>
          </w:rPr>
          <w:t xml:space="preserve">In the event that these functional requirements exceed the scope of this course, we </w:t>
        </w:r>
      </w:ins>
      <w:ins w:id="16" w:author="Ryan Liang" w:date="2017-01-30T12:47:00Z">
        <w:r w:rsidRPr="00334D1F">
          <w:rPr>
            <w:rFonts w:ascii="Times New Roman" w:hAnsi="Times New Roman" w:cs="Times New Roman"/>
            <w:sz w:val="21"/>
            <w:szCs w:val="21"/>
          </w:rPr>
          <w:t xml:space="preserve">have decided to </w:t>
        </w:r>
      </w:ins>
      <w:ins w:id="17" w:author="Ryan Liang" w:date="2017-01-30T12:50:00Z">
        <w:r w:rsidRPr="00334D1F">
          <w:rPr>
            <w:rFonts w:ascii="Times New Roman" w:hAnsi="Times New Roman" w:cs="Times New Roman"/>
            <w:sz w:val="21"/>
            <w:szCs w:val="21"/>
          </w:rPr>
          <w:t xml:space="preserve">focus our attention to </w:t>
        </w:r>
      </w:ins>
      <w:ins w:id="18" w:author="Ryan Liang" w:date="2017-01-30T12:49:00Z">
        <w:r w:rsidRPr="00334D1F">
          <w:rPr>
            <w:rFonts w:ascii="Times New Roman" w:hAnsi="Times New Roman" w:cs="Times New Roman"/>
            <w:sz w:val="21"/>
            <w:szCs w:val="21"/>
          </w:rPr>
          <w:t xml:space="preserve">user registration so that they may </w:t>
        </w:r>
      </w:ins>
      <w:ins w:id="19" w:author="Ryan Liang" w:date="2017-01-30T12:51:00Z">
        <w:r w:rsidRPr="00334D1F">
          <w:rPr>
            <w:rFonts w:ascii="Times New Roman" w:hAnsi="Times New Roman" w:cs="Times New Roman"/>
            <w:sz w:val="21"/>
            <w:szCs w:val="21"/>
          </w:rPr>
          <w:t xml:space="preserve">login and </w:t>
        </w:r>
      </w:ins>
      <w:ins w:id="20" w:author="Ryan Liang" w:date="2017-01-30T12:49:00Z">
        <w:r w:rsidRPr="00334D1F">
          <w:rPr>
            <w:rFonts w:ascii="Times New Roman" w:hAnsi="Times New Roman" w:cs="Times New Roman"/>
            <w:sz w:val="21"/>
            <w:szCs w:val="21"/>
          </w:rPr>
          <w:t xml:space="preserve">save </w:t>
        </w:r>
      </w:ins>
      <w:ins w:id="21" w:author="Ryan Liang" w:date="2017-01-30T12:50:00Z">
        <w:r w:rsidRPr="00334D1F">
          <w:rPr>
            <w:rFonts w:ascii="Times New Roman" w:hAnsi="Times New Roman" w:cs="Times New Roman"/>
            <w:sz w:val="21"/>
            <w:szCs w:val="21"/>
          </w:rPr>
          <w:t>preferences</w:t>
        </w:r>
      </w:ins>
      <w:ins w:id="22" w:author="Eric Sy" w:date="2017-02-02T23:50:00Z">
        <w:r>
          <w:rPr>
            <w:rFonts w:ascii="Times New Roman" w:hAnsi="Times New Roman" w:cs="Times New Roman"/>
            <w:sz w:val="21"/>
            <w:szCs w:val="21"/>
          </w:rPr>
          <w:t xml:space="preserve"> on their user account</w:t>
        </w:r>
      </w:ins>
      <w:ins w:id="23" w:author="Ryan Liang" w:date="2017-01-30T12:50:00Z">
        <w:r w:rsidRPr="00334D1F">
          <w:rPr>
            <w:rFonts w:ascii="Times New Roman" w:hAnsi="Times New Roman" w:cs="Times New Roman"/>
            <w:sz w:val="21"/>
            <w:szCs w:val="21"/>
          </w:rPr>
          <w:t xml:space="preserve"> as well as comment on different products.</w:t>
        </w:r>
      </w:ins>
      <w:ins w:id="24" w:author="Eric Sy" w:date="2017-02-02T23:57:00Z">
        <w:r>
          <w:rPr>
            <w:rFonts w:ascii="Times New Roman" w:hAnsi="Times New Roman" w:cs="Times New Roman"/>
            <w:sz w:val="21"/>
            <w:szCs w:val="21"/>
          </w:rPr>
          <w:t xml:space="preserve"> C</w:t>
        </w:r>
      </w:ins>
      <w:ins w:id="25" w:author="Eric Sy" w:date="2017-02-02T23:52:00Z">
        <w:r>
          <w:rPr>
            <w:rFonts w:ascii="Times New Roman" w:hAnsi="Times New Roman" w:cs="Times New Roman"/>
            <w:sz w:val="21"/>
            <w:szCs w:val="21"/>
          </w:rPr>
          <w:t xml:space="preserve">omments </w:t>
        </w:r>
      </w:ins>
      <w:ins w:id="26" w:author="Eric Sy" w:date="2017-02-02T23:59:00Z">
        <w:r>
          <w:rPr>
            <w:rFonts w:ascii="Times New Roman" w:hAnsi="Times New Roman" w:cs="Times New Roman"/>
            <w:sz w:val="21"/>
            <w:szCs w:val="21"/>
          </w:rPr>
          <w:t xml:space="preserve">or critiques </w:t>
        </w:r>
      </w:ins>
      <w:ins w:id="27" w:author="Eric Sy" w:date="2017-02-02T23:58:00Z">
        <w:r>
          <w:rPr>
            <w:rFonts w:ascii="Times New Roman" w:hAnsi="Times New Roman" w:cs="Times New Roman"/>
            <w:sz w:val="21"/>
            <w:szCs w:val="21"/>
          </w:rPr>
          <w:t>can be written in the</w:t>
        </w:r>
      </w:ins>
      <w:ins w:id="28" w:author="Eric Sy" w:date="2017-02-02T23:52:00Z">
        <w:r>
          <w:rPr>
            <w:rFonts w:ascii="Times New Roman" w:hAnsi="Times New Roman" w:cs="Times New Roman"/>
            <w:sz w:val="21"/>
            <w:szCs w:val="21"/>
          </w:rPr>
          <w:t xml:space="preserve"> feedback </w:t>
        </w:r>
      </w:ins>
      <w:ins w:id="29" w:author="Eric Sy" w:date="2017-02-02T23:58:00Z">
        <w:r>
          <w:rPr>
            <w:rFonts w:ascii="Times New Roman" w:hAnsi="Times New Roman" w:cs="Times New Roman"/>
            <w:sz w:val="21"/>
            <w:szCs w:val="21"/>
          </w:rPr>
          <w:t>portion of</w:t>
        </w:r>
      </w:ins>
      <w:ins w:id="30" w:author="Eric Sy" w:date="2017-02-02T23:52:00Z">
        <w:r>
          <w:rPr>
            <w:rFonts w:ascii="Times New Roman" w:hAnsi="Times New Roman" w:cs="Times New Roman"/>
            <w:sz w:val="21"/>
            <w:szCs w:val="21"/>
          </w:rPr>
          <w:t xml:space="preserve"> the</w:t>
        </w:r>
      </w:ins>
      <w:ins w:id="31" w:author="Eric Sy" w:date="2017-02-02T23:48:00Z">
        <w:r>
          <w:rPr>
            <w:rFonts w:ascii="Times New Roman" w:hAnsi="Times New Roman" w:cs="Times New Roman"/>
            <w:sz w:val="21"/>
            <w:szCs w:val="21"/>
          </w:rPr>
          <w:t xml:space="preserve"> Contact Us </w:t>
        </w:r>
      </w:ins>
      <w:ins w:id="32" w:author="Eric Sy" w:date="2017-02-02T23:58:00Z">
        <w:r>
          <w:rPr>
            <w:rFonts w:ascii="Times New Roman" w:hAnsi="Times New Roman" w:cs="Times New Roman"/>
            <w:sz w:val="21"/>
            <w:szCs w:val="21"/>
          </w:rPr>
          <w:t>page</w:t>
        </w:r>
      </w:ins>
      <w:ins w:id="33" w:author="Eric Sy" w:date="2017-02-02T23:59:00Z">
        <w:r>
          <w:rPr>
            <w:rFonts w:ascii="Times New Roman" w:hAnsi="Times New Roman" w:cs="Times New Roman"/>
            <w:sz w:val="21"/>
            <w:szCs w:val="21"/>
          </w:rPr>
          <w:t xml:space="preserve"> </w:t>
        </w:r>
      </w:ins>
      <w:ins w:id="34" w:author="Eric Sy" w:date="2017-02-03T00:00:00Z">
        <w:r>
          <w:rPr>
            <w:rFonts w:ascii="Times New Roman" w:hAnsi="Times New Roman" w:cs="Times New Roman"/>
            <w:sz w:val="21"/>
            <w:szCs w:val="21"/>
          </w:rPr>
          <w:t>which</w:t>
        </w:r>
      </w:ins>
      <w:ins w:id="35" w:author="Eric Sy" w:date="2017-02-02T23:59:00Z">
        <w:r>
          <w:rPr>
            <w:rFonts w:ascii="Times New Roman" w:hAnsi="Times New Roman" w:cs="Times New Roman"/>
            <w:sz w:val="21"/>
            <w:szCs w:val="21"/>
          </w:rPr>
          <w:t xml:space="preserve"> will allow us to interact with our customers</w:t>
        </w:r>
      </w:ins>
      <w:ins w:id="36" w:author="Eric Sy" w:date="2017-02-03T00:06:00Z">
        <w:r>
          <w:rPr>
            <w:rFonts w:ascii="Times New Roman" w:hAnsi="Times New Roman" w:cs="Times New Roman"/>
            <w:sz w:val="21"/>
            <w:szCs w:val="21"/>
          </w:rPr>
          <w:t xml:space="preserve"> and improve the business</w:t>
        </w:r>
      </w:ins>
      <w:ins w:id="37" w:author="Eric Sy" w:date="2017-02-02T23:50:00Z">
        <w:r>
          <w:rPr>
            <w:rFonts w:ascii="Times New Roman" w:hAnsi="Times New Roman" w:cs="Times New Roman"/>
            <w:sz w:val="21"/>
            <w:szCs w:val="21"/>
          </w:rPr>
          <w:t>.</w:t>
        </w:r>
      </w:ins>
      <w:ins w:id="38" w:author="Eric Sy" w:date="2017-02-02T23:48:00Z">
        <w:r>
          <w:rPr>
            <w:rFonts w:ascii="Times New Roman" w:hAnsi="Times New Roman" w:cs="Times New Roman"/>
            <w:sz w:val="21"/>
            <w:szCs w:val="21"/>
          </w:rPr>
          <w:t xml:space="preserve"> </w:t>
        </w:r>
      </w:ins>
    </w:p>
    <w:p w:rsidR="00B92458" w:rsidRPr="00030E33" w:rsidRDefault="00B92458" w:rsidP="00B92458">
      <w:pPr>
        <w:jc w:val="both"/>
        <w:rPr>
          <w:sz w:val="21"/>
          <w:szCs w:val="21"/>
        </w:rPr>
      </w:pPr>
    </w:p>
    <w:p w:rsidR="00B92458" w:rsidRPr="004A0329" w:rsidRDefault="00B92458" w:rsidP="00B92458">
      <w:pPr>
        <w:pStyle w:val="Heading7"/>
        <w:rPr>
          <w:sz w:val="24"/>
          <w:szCs w:val="24"/>
        </w:rPr>
      </w:pPr>
      <w:r w:rsidRPr="004A0329">
        <w:rPr>
          <w:rFonts w:ascii="Times New Roman" w:eastAsia="Times New Roman" w:hAnsi="Times New Roman" w:cs="Times New Roman"/>
          <w:b/>
          <w:i w:val="0"/>
          <w:color w:val="auto"/>
          <w:sz w:val="24"/>
          <w:szCs w:val="24"/>
        </w:rPr>
        <w:t>Project Plan</w:t>
      </w:r>
    </w:p>
    <w:p w:rsidR="00B92458" w:rsidRPr="00030E33" w:rsidRDefault="00B92458" w:rsidP="00B92458">
      <w:pPr>
        <w:jc w:val="both"/>
        <w:rPr>
          <w:sz w:val="21"/>
          <w:szCs w:val="21"/>
        </w:rPr>
      </w:pPr>
    </w:p>
    <w:p w:rsidR="00B92458" w:rsidRPr="00030E33" w:rsidRDefault="00B92458" w:rsidP="00B92458">
      <w:pPr>
        <w:jc w:val="both"/>
        <w:rPr>
          <w:sz w:val="21"/>
          <w:szCs w:val="21"/>
        </w:rPr>
      </w:pPr>
      <w:r w:rsidRPr="00030E33">
        <w:rPr>
          <w:rFonts w:ascii="Times New Roman" w:eastAsia="Times New Roman" w:hAnsi="Times New Roman" w:cs="Times New Roman"/>
          <w:sz w:val="21"/>
          <w:szCs w:val="21"/>
        </w:rPr>
        <w:t xml:space="preserve">We acknowledge that our group’s experience in web development varies. After many discussions, we agreed that we need to create both a professional and learning environment for each other to be successful. From an individual’s standpoint, our responsibilities include: 1) to keep up with lecture material; 2) to actively research information pertaining our website; and 3) to experiment with new code and features. We emphasize, however, that members can always confide in each other as an extra resource. From a collaboration standpoint, we have prioritized structure, organization and communication as marquee characteristics that our team must uphold. To help with this, we have appointed Ryan Liang as our leader because he has the most experience in programming. </w:t>
      </w:r>
    </w:p>
    <w:p w:rsidR="00B92458" w:rsidRPr="00030E33" w:rsidRDefault="00B92458" w:rsidP="00B92458">
      <w:pPr>
        <w:jc w:val="both"/>
        <w:rPr>
          <w:sz w:val="21"/>
          <w:szCs w:val="21"/>
        </w:rPr>
      </w:pPr>
    </w:p>
    <w:p w:rsidR="00490D75" w:rsidRDefault="00B92458" w:rsidP="00490D75">
      <w:pPr>
        <w:jc w:val="both"/>
        <w:rPr>
          <w:rFonts w:ascii="Times New Roman" w:eastAsia="Times New Roman" w:hAnsi="Times New Roman" w:cs="Times New Roman"/>
          <w:sz w:val="21"/>
          <w:szCs w:val="21"/>
        </w:rPr>
      </w:pPr>
      <w:r w:rsidRPr="00030E33">
        <w:rPr>
          <w:rFonts w:ascii="Times New Roman" w:eastAsia="Times New Roman" w:hAnsi="Times New Roman" w:cs="Times New Roman"/>
          <w:sz w:val="21"/>
          <w:szCs w:val="21"/>
        </w:rPr>
        <w:t xml:space="preserve">We decided that we need to hold weekly meetings until the end of this project. This will ensure that we have adequate time to deal with unforeseeable delays or to implement improvements. During these meetings, each member is expected to prepare and present new content, ideas, documentation or changes to the team. In addition, we have decided to set personal deadlines for our website which will precede the due date of each milestone. If, for any reason, a group member is unable to provide the necessary work requested, the rest of the group will </w:t>
      </w:r>
      <w:r w:rsidRPr="00030E33">
        <w:rPr>
          <w:rFonts w:ascii="Times New Roman" w:eastAsia="Times New Roman" w:hAnsi="Times New Roman" w:cs="Times New Roman"/>
          <w:sz w:val="21"/>
          <w:szCs w:val="21"/>
        </w:rPr>
        <w:lastRenderedPageBreak/>
        <w:t>divide and complete the work so that the project is not postponed. All components of our project will be available through shareable mediums such as Google Drive and GitHub</w:t>
      </w:r>
      <w:ins w:id="39" w:author="Ryan Liang" w:date="2017-01-30T12:53:00Z">
        <w:r>
          <w:rPr>
            <w:rStyle w:val="FootnoteReference"/>
            <w:rFonts w:ascii="Times New Roman" w:eastAsia="Times New Roman" w:hAnsi="Times New Roman" w:cs="Times New Roman"/>
            <w:sz w:val="21"/>
            <w:szCs w:val="21"/>
          </w:rPr>
          <w:footnoteReference w:id="1"/>
        </w:r>
      </w:ins>
      <w:r w:rsidRPr="00030E33">
        <w:rPr>
          <w:rFonts w:ascii="Times New Roman" w:eastAsia="Times New Roman" w:hAnsi="Times New Roman" w:cs="Times New Roman"/>
          <w:sz w:val="21"/>
          <w:szCs w:val="21"/>
        </w:rPr>
        <w:t>.</w:t>
      </w:r>
    </w:p>
    <w:p w:rsidR="00490D75" w:rsidRDefault="00490D75" w:rsidP="00490D75">
      <w:pPr>
        <w:jc w:val="both"/>
        <w:rPr>
          <w:rFonts w:ascii="Times New Roman" w:eastAsia="Times New Roman" w:hAnsi="Times New Roman" w:cs="Times New Roman"/>
          <w:sz w:val="21"/>
          <w:szCs w:val="21"/>
        </w:rPr>
      </w:pPr>
    </w:p>
    <w:p w:rsidR="00490D75" w:rsidRDefault="00490D75" w:rsidP="00490D75">
      <w:pPr>
        <w:jc w:val="both"/>
        <w:rPr>
          <w:rFonts w:ascii="Times New Roman" w:eastAsia="Times New Roman" w:hAnsi="Times New Roman" w:cs="Times New Roman"/>
          <w:sz w:val="21"/>
          <w:szCs w:val="21"/>
        </w:rPr>
      </w:pPr>
    </w:p>
    <w:p w:rsidR="005808F4" w:rsidRDefault="005808F4">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rsidR="00B92458" w:rsidRPr="00490D75" w:rsidRDefault="00B92458" w:rsidP="00490D75">
      <w:pPr>
        <w:jc w:val="both"/>
        <w:rPr>
          <w:rFonts w:ascii="Times New Roman" w:eastAsia="Times New Roman" w:hAnsi="Times New Roman" w:cs="Times New Roman"/>
          <w:sz w:val="21"/>
          <w:szCs w:val="21"/>
        </w:rPr>
      </w:pPr>
      <w:r>
        <w:rPr>
          <w:rFonts w:ascii="Times New Roman" w:eastAsia="Times New Roman" w:hAnsi="Times New Roman" w:cs="Times New Roman"/>
          <w:b/>
          <w:sz w:val="32"/>
          <w:szCs w:val="32"/>
        </w:rPr>
        <w:lastRenderedPageBreak/>
        <w:t>II</w:t>
      </w:r>
      <w:r w:rsidRPr="004A0329">
        <w:rPr>
          <w:rFonts w:ascii="Times New Roman" w:eastAsia="Times New Roman" w:hAnsi="Times New Roman" w:cs="Times New Roman"/>
          <w:b/>
          <w:sz w:val="32"/>
          <w:szCs w:val="32"/>
        </w:rPr>
        <w:t xml:space="preserve">. </w:t>
      </w:r>
      <w:r w:rsidRPr="002C4873">
        <w:rPr>
          <w:rFonts w:ascii="Times New Roman" w:eastAsia="Times New Roman" w:hAnsi="Times New Roman" w:cs="Times New Roman"/>
          <w:b/>
          <w:sz w:val="32"/>
          <w:szCs w:val="32"/>
        </w:rPr>
        <w:t>Site Map and Page Design</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Site Map</w:t>
      </w:r>
    </w:p>
    <w:p w:rsidR="00B92458" w:rsidRDefault="00B92458" w:rsidP="00B92458">
      <w:pPr>
        <w:jc w:val="both"/>
        <w:rPr>
          <w:rFonts w:ascii="Times New Roman" w:eastAsia="Times New Roman" w:hAnsi="Times New Roman" w:cs="Times New Roman"/>
          <w:b/>
        </w:rPr>
      </w:pPr>
    </w:p>
    <w:p w:rsidR="00B92458" w:rsidRDefault="00D22C97" w:rsidP="00B92458">
      <w:pPr>
        <w:jc w:val="both"/>
        <w:rPr>
          <w:rFonts w:ascii="Times New Roman" w:eastAsia="Times New Roman" w:hAnsi="Times New Roman" w:cs="Times New Roman"/>
          <w:b/>
        </w:rPr>
      </w:pPr>
      <w:r>
        <w:object w:dxaOrig="16417" w:dyaOrig="10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303pt" o:ole="">
            <v:imagedata r:id="rId11" o:title=""/>
          </v:shape>
          <o:OLEObject Type="Embed" ProgID="Visio.Drawing.15" ShapeID="_x0000_i1025" DrawAspect="Content" ObjectID="_1553600553" r:id="rId12"/>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hAnsi="Times New Roman" w:cs="Times New Roman"/>
          <w:sz w:val="21"/>
          <w:szCs w:val="21"/>
        </w:rPr>
      </w:pPr>
      <w:r w:rsidRPr="002C4873">
        <w:rPr>
          <w:rFonts w:ascii="Times New Roman" w:eastAsia="Times New Roman" w:hAnsi="Times New Roman" w:cs="Times New Roman"/>
          <w:sz w:val="21"/>
          <w:szCs w:val="21"/>
        </w:rPr>
        <w:t xml:space="preserve">The website organization that we have decided to use is the hierarchical layout. The home page (red) and major sections (blue) comprise the navigation bar. Our target audience is the general public, so the goal is to make the design fluid and simple. We intentionally designed our website to be shallow; that is, all sections of the website can be reached with no more than two to three clicks. The cart and user sign-in/registration are not considered to be major sections, rather they are functional components that will </w:t>
      </w:r>
      <w:r>
        <w:rPr>
          <w:rFonts w:ascii="Times New Roman" w:eastAsia="Times New Roman" w:hAnsi="Times New Roman" w:cs="Times New Roman"/>
          <w:sz w:val="21"/>
          <w:szCs w:val="21"/>
        </w:rPr>
        <w:t xml:space="preserve">also </w:t>
      </w:r>
      <w:r w:rsidRPr="002C4873">
        <w:rPr>
          <w:rFonts w:ascii="Times New Roman" w:eastAsia="Times New Roman" w:hAnsi="Times New Roman" w:cs="Times New Roman"/>
          <w:sz w:val="21"/>
          <w:szCs w:val="21"/>
        </w:rPr>
        <w:t>reside in the header so that they can be accessed at any time.</w:t>
      </w:r>
      <w:r>
        <w:rPr>
          <w:rFonts w:ascii="Times New Roman" w:eastAsia="Times New Roman" w:hAnsi="Times New Roman" w:cs="Times New Roman"/>
          <w:sz w:val="21"/>
          <w:szCs w:val="21"/>
        </w:rPr>
        <w:t xml:space="preserve"> For a better quality image of the site map, please visit: </w:t>
      </w:r>
      <w:hyperlink r:id="rId13" w:history="1">
        <w:r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Color Scheme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41" w:author="Eric Sy" w:date="2017-02-17T00:17:00Z"/>
          <w:rFonts w:ascii="Times New Roman" w:eastAsia="Times New Roman" w:hAnsi="Times New Roman" w:cs="Times New Roman"/>
          <w:sz w:val="21"/>
          <w:szCs w:val="21"/>
        </w:rPr>
      </w:pPr>
      <w:ins w:id="42" w:author="Eric Sy" w:date="2017-02-17T00:19:00Z">
        <w:r>
          <w:rPr>
            <w:rFonts w:ascii="Times New Roman" w:eastAsia="Times New Roman" w:hAnsi="Times New Roman" w:cs="Times New Roman"/>
            <w:sz w:val="21"/>
            <w:szCs w:val="21"/>
          </w:rPr>
          <w:t>Without question, the topic that required the most debate was the color scheme</w:t>
        </w:r>
      </w:ins>
      <w:ins w:id="43" w:author="Eric Sy" w:date="2017-02-17T00:26:00Z">
        <w:r>
          <w:rPr>
            <w:rFonts w:ascii="Times New Roman" w:eastAsia="Times New Roman" w:hAnsi="Times New Roman" w:cs="Times New Roman"/>
            <w:sz w:val="21"/>
            <w:szCs w:val="21"/>
          </w:rPr>
          <w:t xml:space="preserve"> as e</w:t>
        </w:r>
      </w:ins>
      <w:ins w:id="44" w:author="Eric Sy" w:date="2017-02-17T00:20:00Z">
        <w:r>
          <w:rPr>
            <w:rFonts w:ascii="Times New Roman" w:eastAsia="Times New Roman" w:hAnsi="Times New Roman" w:cs="Times New Roman"/>
            <w:sz w:val="21"/>
            <w:szCs w:val="21"/>
          </w:rPr>
          <w:t>ach member had their own preference— some lik</w:t>
        </w:r>
      </w:ins>
      <w:ins w:id="45" w:author="Eric Sy" w:date="2017-02-17T00:21:00Z">
        <w:r>
          <w:rPr>
            <w:rFonts w:ascii="Times New Roman" w:eastAsia="Times New Roman" w:hAnsi="Times New Roman" w:cs="Times New Roman"/>
            <w:sz w:val="21"/>
            <w:szCs w:val="21"/>
          </w:rPr>
          <w:t>ed</w:t>
        </w:r>
      </w:ins>
      <w:ins w:id="46" w:author="Eric Sy" w:date="2017-02-17T00:20:00Z">
        <w:r>
          <w:rPr>
            <w:rFonts w:ascii="Times New Roman" w:eastAsia="Times New Roman" w:hAnsi="Times New Roman" w:cs="Times New Roman"/>
            <w:sz w:val="21"/>
            <w:szCs w:val="21"/>
          </w:rPr>
          <w:t xml:space="preserve"> </w:t>
        </w:r>
      </w:ins>
      <w:ins w:id="47" w:author="Eric Sy" w:date="2017-02-17T00:21:00Z">
        <w:r>
          <w:rPr>
            <w:rFonts w:ascii="Times New Roman" w:eastAsia="Times New Roman" w:hAnsi="Times New Roman" w:cs="Times New Roman"/>
            <w:sz w:val="21"/>
            <w:szCs w:val="21"/>
          </w:rPr>
          <w:t>having many</w:t>
        </w:r>
      </w:ins>
      <w:ins w:id="48" w:author="Eric Sy" w:date="2017-02-17T00:17:00Z">
        <w:r>
          <w:rPr>
            <w:rFonts w:ascii="Times New Roman" w:eastAsia="Times New Roman" w:hAnsi="Times New Roman" w:cs="Times New Roman"/>
            <w:sz w:val="21"/>
            <w:szCs w:val="21"/>
          </w:rPr>
          <w:t xml:space="preserve"> bright colors</w:t>
        </w:r>
      </w:ins>
      <w:ins w:id="49" w:author="Eric Sy" w:date="2017-02-17T00:18:00Z">
        <w:r>
          <w:rPr>
            <w:rFonts w:ascii="Times New Roman" w:eastAsia="Times New Roman" w:hAnsi="Times New Roman" w:cs="Times New Roman"/>
            <w:sz w:val="21"/>
            <w:szCs w:val="21"/>
          </w:rPr>
          <w:t xml:space="preserve"> while others </w:t>
        </w:r>
      </w:ins>
      <w:ins w:id="50" w:author="Eric Sy" w:date="2017-02-17T00:21:00Z">
        <w:r>
          <w:rPr>
            <w:rFonts w:ascii="Times New Roman" w:eastAsia="Times New Roman" w:hAnsi="Times New Roman" w:cs="Times New Roman"/>
            <w:sz w:val="21"/>
            <w:szCs w:val="21"/>
          </w:rPr>
          <w:t>preferred</w:t>
        </w:r>
      </w:ins>
      <w:ins w:id="51" w:author="Eric Sy" w:date="2017-02-17T00:18:00Z">
        <w:r>
          <w:rPr>
            <w:rFonts w:ascii="Times New Roman" w:eastAsia="Times New Roman" w:hAnsi="Times New Roman" w:cs="Times New Roman"/>
            <w:sz w:val="21"/>
            <w:szCs w:val="21"/>
          </w:rPr>
          <w:t xml:space="preserve"> simple 2-tone websites</w:t>
        </w:r>
      </w:ins>
      <w:ins w:id="52" w:author="Eric Sy" w:date="2017-02-17T00:20:00Z">
        <w:r>
          <w:rPr>
            <w:rFonts w:ascii="Times New Roman" w:eastAsia="Times New Roman" w:hAnsi="Times New Roman" w:cs="Times New Roman"/>
            <w:sz w:val="21"/>
            <w:szCs w:val="21"/>
          </w:rPr>
          <w:t>.</w:t>
        </w:r>
      </w:ins>
      <w:ins w:id="53" w:author="Eric Sy" w:date="2017-02-17T00:21:00Z">
        <w:r>
          <w:rPr>
            <w:rFonts w:ascii="Times New Roman" w:eastAsia="Times New Roman" w:hAnsi="Times New Roman" w:cs="Times New Roman"/>
            <w:sz w:val="21"/>
            <w:szCs w:val="21"/>
          </w:rPr>
          <w:t xml:space="preserve"> </w:t>
        </w:r>
      </w:ins>
      <w:ins w:id="54" w:author="Eric Sy" w:date="2017-02-17T00:23:00Z">
        <w:r>
          <w:rPr>
            <w:rFonts w:ascii="Times New Roman" w:eastAsia="Times New Roman" w:hAnsi="Times New Roman" w:cs="Times New Roman"/>
            <w:sz w:val="21"/>
            <w:szCs w:val="21"/>
          </w:rPr>
          <w:t xml:space="preserve">In the end, we </w:t>
        </w:r>
      </w:ins>
      <w:ins w:id="55" w:author="Eric Sy" w:date="2017-02-17T00:24:00Z">
        <w:r>
          <w:rPr>
            <w:rFonts w:ascii="Times New Roman" w:eastAsia="Times New Roman" w:hAnsi="Times New Roman" w:cs="Times New Roman"/>
            <w:sz w:val="21"/>
            <w:szCs w:val="21"/>
          </w:rPr>
          <w:t>narrowed down our color choices to red</w:t>
        </w:r>
      </w:ins>
      <w:ins w:id="56" w:author="Eric Sy" w:date="2017-02-17T00:30:00Z">
        <w:r>
          <w:rPr>
            <w:rFonts w:ascii="Times New Roman" w:eastAsia="Times New Roman" w:hAnsi="Times New Roman" w:cs="Times New Roman"/>
            <w:sz w:val="21"/>
            <w:szCs w:val="21"/>
          </w:rPr>
          <w:t xml:space="preserve"> </w:t>
        </w:r>
      </w:ins>
      <w:ins w:id="57" w:author="Eric Sy" w:date="2017-02-17T00:32:00Z">
        <w:r>
          <w:rPr>
            <w:rFonts w:ascii="Times New Roman" w:eastAsia="Times New Roman" w:hAnsi="Times New Roman" w:cs="Times New Roman"/>
            <w:sz w:val="21"/>
            <w:szCs w:val="21"/>
          </w:rPr>
          <w:t xml:space="preserve">and </w:t>
        </w:r>
      </w:ins>
      <w:ins w:id="58" w:author="Eric Sy" w:date="2017-02-17T00:24:00Z">
        <w:r>
          <w:rPr>
            <w:rFonts w:ascii="Times New Roman" w:eastAsia="Times New Roman" w:hAnsi="Times New Roman" w:cs="Times New Roman"/>
            <w:sz w:val="21"/>
            <w:szCs w:val="21"/>
          </w:rPr>
          <w:t>blue</w:t>
        </w:r>
      </w:ins>
      <w:ins w:id="59" w:author="Eric Sy" w:date="2017-02-17T00:32:00Z">
        <w:r>
          <w:rPr>
            <w:rFonts w:ascii="Times New Roman" w:eastAsia="Times New Roman" w:hAnsi="Times New Roman" w:cs="Times New Roman"/>
            <w:sz w:val="21"/>
            <w:szCs w:val="21"/>
          </w:rPr>
          <w:t>. The former represents passion and love while the latter</w:t>
        </w:r>
      </w:ins>
      <w:ins w:id="60" w:author="Eric Sy" w:date="2017-02-17T00:31:00Z">
        <w:r>
          <w:rPr>
            <w:rFonts w:ascii="Times New Roman" w:eastAsia="Times New Roman" w:hAnsi="Times New Roman" w:cs="Times New Roman"/>
            <w:sz w:val="21"/>
            <w:szCs w:val="21"/>
          </w:rPr>
          <w:t xml:space="preserve"> </w:t>
        </w:r>
      </w:ins>
      <w:ins w:id="61" w:author="Eric Sy" w:date="2017-02-17T00:32:00Z">
        <w:r>
          <w:rPr>
            <w:rFonts w:ascii="Times New Roman" w:eastAsia="Times New Roman" w:hAnsi="Times New Roman" w:cs="Times New Roman"/>
            <w:sz w:val="21"/>
            <w:szCs w:val="21"/>
          </w:rPr>
          <w:t xml:space="preserve">represents </w:t>
        </w:r>
      </w:ins>
      <w:ins w:id="62" w:author="Eric Sy" w:date="2017-02-17T00:31:00Z">
        <w:r>
          <w:rPr>
            <w:rFonts w:ascii="Times New Roman" w:eastAsia="Times New Roman" w:hAnsi="Times New Roman" w:cs="Times New Roman"/>
            <w:sz w:val="21"/>
            <w:szCs w:val="21"/>
          </w:rPr>
          <w:t>serenity</w:t>
        </w:r>
      </w:ins>
      <w:ins w:id="63" w:author="Eric Sy" w:date="2017-02-17T00:24:00Z">
        <w:r>
          <w:rPr>
            <w:rFonts w:ascii="Times New Roman" w:eastAsia="Times New Roman" w:hAnsi="Times New Roman" w:cs="Times New Roman"/>
            <w:sz w:val="21"/>
            <w:szCs w:val="21"/>
          </w:rPr>
          <w:t xml:space="preserve">. After browsing through many pictures of desserts, we noticed that </w:t>
        </w:r>
      </w:ins>
      <w:ins w:id="64" w:author="Eric Sy" w:date="2017-02-17T00:28:00Z">
        <w:r>
          <w:rPr>
            <w:rFonts w:ascii="Times New Roman" w:eastAsia="Times New Roman" w:hAnsi="Times New Roman" w:cs="Times New Roman"/>
            <w:sz w:val="21"/>
            <w:szCs w:val="21"/>
          </w:rPr>
          <w:t>many</w:t>
        </w:r>
      </w:ins>
      <w:ins w:id="65" w:author="Eric Sy" w:date="2017-02-17T00:24:00Z">
        <w:r>
          <w:rPr>
            <w:rFonts w:ascii="Times New Roman" w:eastAsia="Times New Roman" w:hAnsi="Times New Roman" w:cs="Times New Roman"/>
            <w:sz w:val="21"/>
            <w:szCs w:val="21"/>
          </w:rPr>
          <w:t xml:space="preserve"> </w:t>
        </w:r>
      </w:ins>
      <w:ins w:id="66" w:author="Eric Sy" w:date="2017-02-17T00:25:00Z">
        <w:r>
          <w:rPr>
            <w:rFonts w:ascii="Times New Roman" w:eastAsia="Times New Roman" w:hAnsi="Times New Roman" w:cs="Times New Roman"/>
            <w:sz w:val="21"/>
            <w:szCs w:val="21"/>
          </w:rPr>
          <w:t xml:space="preserve">photographs </w:t>
        </w:r>
      </w:ins>
      <w:ins w:id="67" w:author="Eric Sy" w:date="2017-02-17T00:27:00Z">
        <w:r>
          <w:rPr>
            <w:rFonts w:ascii="Times New Roman" w:eastAsia="Times New Roman" w:hAnsi="Times New Roman" w:cs="Times New Roman"/>
            <w:sz w:val="21"/>
            <w:szCs w:val="21"/>
          </w:rPr>
          <w:t>had darker shades (chocolates)</w:t>
        </w:r>
      </w:ins>
      <w:ins w:id="68" w:author="Eric Sy" w:date="2017-02-17T00:28:00Z">
        <w:r>
          <w:rPr>
            <w:rFonts w:ascii="Times New Roman" w:eastAsia="Times New Roman" w:hAnsi="Times New Roman" w:cs="Times New Roman"/>
            <w:sz w:val="21"/>
            <w:szCs w:val="21"/>
          </w:rPr>
          <w:t xml:space="preserve">. We also noticed red more often (raspberries, strawberries, </w:t>
        </w:r>
      </w:ins>
      <w:ins w:id="69" w:author="Eric Sy" w:date="2017-02-17T00:29:00Z">
        <w:r>
          <w:rPr>
            <w:rFonts w:ascii="Times New Roman" w:eastAsia="Times New Roman" w:hAnsi="Times New Roman" w:cs="Times New Roman"/>
            <w:sz w:val="21"/>
            <w:szCs w:val="21"/>
          </w:rPr>
          <w:t xml:space="preserve">cherries </w:t>
        </w:r>
      </w:ins>
      <w:ins w:id="70" w:author="Eric Sy" w:date="2017-02-17T00:28:00Z">
        <w:r>
          <w:rPr>
            <w:rFonts w:ascii="Times New Roman" w:eastAsia="Times New Roman" w:hAnsi="Times New Roman" w:cs="Times New Roman"/>
            <w:sz w:val="21"/>
            <w:szCs w:val="21"/>
          </w:rPr>
          <w:t>etc.)</w:t>
        </w:r>
      </w:ins>
      <w:ins w:id="71" w:author="Eric Sy" w:date="2017-02-17T00:29:00Z">
        <w:r>
          <w:rPr>
            <w:rFonts w:ascii="Times New Roman" w:eastAsia="Times New Roman" w:hAnsi="Times New Roman" w:cs="Times New Roman"/>
            <w:sz w:val="21"/>
            <w:szCs w:val="21"/>
          </w:rPr>
          <w:t xml:space="preserve"> compared to blue (blueberries). These were the leading factors that helped </w:t>
        </w:r>
      </w:ins>
      <w:ins w:id="72" w:author="Eric Sy" w:date="2017-02-17T00:34:00Z">
        <w:r>
          <w:rPr>
            <w:rFonts w:ascii="Times New Roman" w:eastAsia="Times New Roman" w:hAnsi="Times New Roman" w:cs="Times New Roman"/>
            <w:sz w:val="21"/>
            <w:szCs w:val="21"/>
          </w:rPr>
          <w:t>us decide our current color scheme.</w:t>
        </w:r>
      </w:ins>
    </w:p>
    <w:p w:rsidR="00B92458" w:rsidRDefault="00B92458" w:rsidP="00B92458">
      <w:pPr>
        <w:jc w:val="both"/>
        <w:rPr>
          <w:ins w:id="73" w:author="Eric Sy" w:date="2017-02-17T00:17: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74" w:author="Eric Sy" w:date="2017-02-17T00:34:00Z">
        <w:r>
          <w:rPr>
            <w:rFonts w:ascii="Times New Roman" w:eastAsia="Times New Roman" w:hAnsi="Times New Roman" w:cs="Times New Roman"/>
            <w:sz w:val="21"/>
            <w:szCs w:val="21"/>
          </w:rPr>
          <w:t xml:space="preserve">From a design standpoint, the </w:t>
        </w:r>
      </w:ins>
      <w:del w:id="75" w:author="Eric Sy" w:date="2017-02-17T00:34:00Z">
        <w:r w:rsidRPr="009C2C01" w:rsidDel="00DE5948">
          <w:rPr>
            <w:rFonts w:ascii="Times New Roman" w:eastAsia="Times New Roman" w:hAnsi="Times New Roman" w:cs="Times New Roman"/>
            <w:sz w:val="21"/>
            <w:szCs w:val="21"/>
          </w:rPr>
          <w:delText>The</w:delText>
        </w:r>
      </w:del>
      <w:r w:rsidRPr="009C2C01">
        <w:rPr>
          <w:rFonts w:ascii="Times New Roman" w:eastAsia="Times New Roman" w:hAnsi="Times New Roman" w:cs="Times New Roman"/>
          <w:sz w:val="21"/>
          <w:szCs w:val="21"/>
        </w:rPr>
        <w:t xml:space="preserve"> color palette that we will use is easy on the eyes. It exhibits less distracting tones to draw the user’s attention to images. The </w:t>
      </w:r>
      <w:r>
        <w:rPr>
          <w:rFonts w:ascii="Times New Roman" w:eastAsia="Times New Roman" w:hAnsi="Times New Roman" w:cs="Times New Roman"/>
          <w:sz w:val="21"/>
          <w:szCs w:val="21"/>
        </w:rPr>
        <w:t>header and footer will be dark</w:t>
      </w:r>
      <w:r w:rsidRPr="009C2C01">
        <w:rPr>
          <w:rFonts w:ascii="Times New Roman" w:eastAsia="Times New Roman" w:hAnsi="Times New Roman" w:cs="Times New Roman"/>
          <w:sz w:val="21"/>
          <w:szCs w:val="21"/>
        </w:rPr>
        <w:t xml:space="preserve"> to emphasize the navigational tools while the content section will be lighter. It has a good contrast between text and background so that the writing is legible. Note that this color scheme follows the W3C WCAG 2.0 guidelines for large and small text!</w:t>
      </w:r>
    </w:p>
    <w:p w:rsidR="00B92458" w:rsidRPr="002C4873" w:rsidRDefault="00B92458" w:rsidP="00B92458">
      <w:pPr>
        <w:jc w:val="both"/>
        <w:rPr>
          <w:rFonts w:ascii="Times New Roman" w:eastAsia="Times New Roman" w:hAnsi="Times New Roman" w:cs="Times New Roman"/>
          <w:sz w:val="21"/>
          <w:szCs w:val="21"/>
        </w:rPr>
      </w:pPr>
    </w:p>
    <w:p w:rsidR="00B92458" w:rsidRDefault="00B92458" w:rsidP="00B92458">
      <w:pPr>
        <w:keepNext/>
        <w:jc w:val="both"/>
      </w:pPr>
      <w:r w:rsidRPr="009C2C01">
        <w:rPr>
          <w:rFonts w:ascii="Times New Roman" w:eastAsia="Times New Roman" w:hAnsi="Times New Roman" w:cs="Times New Roman"/>
          <w:b/>
          <w:noProof/>
          <w:lang w:eastAsia="en-CA"/>
        </w:rPr>
        <w:drawing>
          <wp:inline distT="0" distB="0" distL="0" distR="0" wp14:anchorId="23B2F2CD" wp14:editId="23195DAB">
            <wp:extent cx="5731510" cy="3340339"/>
            <wp:effectExtent l="0" t="0" r="2540" b="0"/>
            <wp:docPr id="1" name="Picture 1" descr="C:\Users\Eric\Desktop\BCIT\Term 1\COMP 1536 - Intro to Web Development\Team Project\web-dev\views\sampl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BCIT\Term 1\COMP 1536 - Intro to Web Development\Team Project\web-dev\views\sampleColo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rsidR="00B92458" w:rsidRDefault="00B92458" w:rsidP="00B92458">
      <w:pPr>
        <w:pStyle w:val="Caption"/>
        <w:jc w:val="both"/>
        <w:rPr>
          <w:rFonts w:ascii="Times New Roman" w:eastAsia="Times New Roman" w:hAnsi="Times New Roman" w:cs="Times New Roman"/>
          <w:b/>
          <w:sz w:val="28"/>
          <w:szCs w:val="28"/>
        </w:rPr>
      </w:pPr>
      <w:r>
        <w:t>Note that this is used to represent the color scheme so the content is negligible. Body background: #F5CeFF; header background: #9B3417; body text color: #90423C; and header text color: #F7D0BB.</w:t>
      </w:r>
    </w:p>
    <w:p w:rsidR="00B92458" w:rsidRDefault="00B92458" w:rsidP="00B92458">
      <w:pPr>
        <w:jc w:val="both"/>
        <w:rPr>
          <w:ins w:id="76" w:author="Eric Sy" w:date="2017-02-17T00:34:00Z"/>
          <w:rFonts w:ascii="Times New Roman" w:eastAsia="Times New Roman" w:hAnsi="Times New Roman" w:cs="Times New Roman"/>
          <w:sz w:val="21"/>
          <w:szCs w:val="21"/>
        </w:rPr>
      </w:pPr>
      <w:ins w:id="77" w:author="Eric Sy" w:date="2017-02-17T00:38:00Z">
        <w:r>
          <w:rPr>
            <w:rFonts w:ascii="Times New Roman" w:eastAsia="Times New Roman" w:hAnsi="Times New Roman" w:cs="Times New Roman"/>
            <w:sz w:val="21"/>
            <w:szCs w:val="21"/>
          </w:rPr>
          <w:t>As this topic was a subject on much discussion and critique, p</w:t>
        </w:r>
      </w:ins>
      <w:ins w:id="78" w:author="Eric Sy" w:date="2017-02-17T00:34:00Z">
        <w:r>
          <w:rPr>
            <w:rFonts w:ascii="Times New Roman" w:eastAsia="Times New Roman" w:hAnsi="Times New Roman" w:cs="Times New Roman"/>
            <w:sz w:val="21"/>
            <w:szCs w:val="21"/>
          </w:rPr>
          <w:t xml:space="preserve">lease </w:t>
        </w:r>
      </w:ins>
      <w:ins w:id="79" w:author="Eric Sy" w:date="2017-02-17T00:35:00Z">
        <w:r>
          <w:rPr>
            <w:rFonts w:ascii="Times New Roman" w:eastAsia="Times New Roman" w:hAnsi="Times New Roman" w:cs="Times New Roman"/>
            <w:sz w:val="21"/>
            <w:szCs w:val="21"/>
          </w:rPr>
          <w:t>see</w:t>
        </w:r>
      </w:ins>
      <w:ins w:id="80" w:author="Eric Sy" w:date="2017-02-17T00:34:00Z">
        <w:r>
          <w:rPr>
            <w:rFonts w:ascii="Times New Roman" w:eastAsia="Times New Roman" w:hAnsi="Times New Roman" w:cs="Times New Roman"/>
            <w:sz w:val="21"/>
            <w:szCs w:val="21"/>
          </w:rPr>
          <w:t xml:space="preserve"> the A/B Testing section for notes on the color scheme.</w:t>
        </w:r>
      </w:ins>
      <w:ins w:id="81" w:author="Eric Sy" w:date="2017-02-17T00:38:00Z">
        <w:r>
          <w:rPr>
            <w:rFonts w:ascii="Times New Roman" w:eastAsia="Times New Roman" w:hAnsi="Times New Roman" w:cs="Times New Roman"/>
            <w:sz w:val="21"/>
            <w:szCs w:val="21"/>
          </w:rPr>
          <w:t xml:space="preserve"> It has been revised.</w:t>
        </w:r>
      </w:ins>
    </w:p>
    <w:p w:rsidR="00B92458" w:rsidRDefault="00B92458" w:rsidP="00B92458">
      <w:pPr>
        <w:jc w:val="both"/>
        <w:rPr>
          <w:rFonts w:ascii="Times New Roman" w:eastAsia="Times New Roman" w:hAnsi="Times New Roman" w:cs="Times New Roman"/>
          <w:sz w:val="21"/>
          <w:szCs w:val="21"/>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Wireframes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Style w:val="Hyperlink"/>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The features we have included may be ambitious. Whether or not this is outside of the scope of this class is yet to be determined. We will add and remove features as necessary</w:t>
      </w:r>
      <w:r>
        <w:rPr>
          <w:rFonts w:ascii="Times New Roman" w:eastAsia="Times New Roman" w:hAnsi="Times New Roman" w:cs="Times New Roman"/>
          <w:sz w:val="21"/>
          <w:szCs w:val="21"/>
        </w:rPr>
        <w:t xml:space="preserve">, but the main components (Home, About Us, Products, Catering and Contact Us) are unlikely to undergo drastic changes. Also note that the ‘blank’ areas in our wireframes will either be filled in with additional information or will not exist in the final product. For a better-quality image of the wireframes, please visit: </w:t>
      </w:r>
      <w:hyperlink r:id="rId15" w:history="1">
        <w:r w:rsidRPr="001A4177">
          <w:rPr>
            <w:rStyle w:val="Hyperlink"/>
            <w:rFonts w:ascii="Times New Roman" w:eastAsia="Times New Roman" w:hAnsi="Times New Roman" w:cs="Times New Roman"/>
            <w:sz w:val="21"/>
            <w:szCs w:val="21"/>
          </w:rPr>
          <w:t>https://github.com/ericjsy/web-dev/tree/master/concept/wireframes</w:t>
        </w:r>
      </w:hyperlink>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ins w:id="82" w:author="Eric Sy" w:date="2017-02-17T00:36:00Z"/>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Our wireframe designs are set to a fluid website layout so that it adjusts to the user screen size and resolution. Users will be able to see a similar page on most browsers and mobile devices since our elements are not fixed but fluid. All elements are fluid except for the following: 1) on the products page, the products in the table may shift accordingly to fill the screen so that the displayed images are not too stretched out or cause the page to be too long; 2) on the cart page, the running total and the checkout button will be relative to the centre of the screen so that a long page of cart purchases will not require the user to scroll up to purchase; and 3) the back-to-top button will remain fixed in the bottom right corner so that users will be able to reach the top of the page regardless of their position on the page. </w:t>
      </w:r>
    </w:p>
    <w:p w:rsidR="00B92458" w:rsidRDefault="00B92458" w:rsidP="00B92458">
      <w:pPr>
        <w:jc w:val="both"/>
        <w:rPr>
          <w:ins w:id="83" w:author="Eric Sy" w:date="2017-02-17T00:36:00Z"/>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ins w:id="84" w:author="Eric Sy" w:date="2017-02-17T00:36:00Z">
        <w:r>
          <w:rPr>
            <w:rFonts w:ascii="Times New Roman" w:eastAsia="Times New Roman" w:hAnsi="Times New Roman" w:cs="Times New Roman"/>
            <w:sz w:val="21"/>
            <w:szCs w:val="21"/>
          </w:rPr>
          <w:t>Please see the Prototype section for notes on the website layout as it has been revised</w:t>
        </w:r>
      </w:ins>
      <w:ins w:id="85" w:author="Eric Sy" w:date="2017-02-17T00:46:00Z">
        <w:r>
          <w:rPr>
            <w:rFonts w:ascii="Times New Roman" w:eastAsia="Times New Roman" w:hAnsi="Times New Roman" w:cs="Times New Roman"/>
            <w:sz w:val="21"/>
            <w:szCs w:val="21"/>
          </w:rPr>
          <w:t xml:space="preserve"> since the creation of our template.html</w:t>
        </w:r>
      </w:ins>
      <w:ins w:id="86" w:author="Eric Sy" w:date="2017-02-17T00:36:00Z">
        <w:r>
          <w:rPr>
            <w:rFonts w:ascii="Times New Roman" w:eastAsia="Times New Roman" w:hAnsi="Times New Roman" w:cs="Times New Roman"/>
            <w:sz w:val="21"/>
            <w:szCs w:val="21"/>
          </w:rPr>
          <w:t>. It will retain some elements of fluid</w:t>
        </w:r>
      </w:ins>
      <w:ins w:id="87" w:author="Eric Sy" w:date="2017-02-17T00:37:00Z">
        <w:r>
          <w:rPr>
            <w:rFonts w:ascii="Times New Roman" w:eastAsia="Times New Roman" w:hAnsi="Times New Roman" w:cs="Times New Roman"/>
            <w:sz w:val="21"/>
            <w:szCs w:val="21"/>
          </w:rPr>
          <w:t>i</w:t>
        </w:r>
      </w:ins>
      <w:ins w:id="88" w:author="Eric Sy" w:date="2017-02-17T00:36:00Z">
        <w:r>
          <w:rPr>
            <w:rFonts w:ascii="Times New Roman" w:eastAsia="Times New Roman" w:hAnsi="Times New Roman" w:cs="Times New Roman"/>
            <w:sz w:val="21"/>
            <w:szCs w:val="21"/>
          </w:rPr>
          <w:t>ty</w:t>
        </w:r>
      </w:ins>
      <w:ins w:id="89" w:author="Eric Sy" w:date="2017-02-17T00:37:00Z">
        <w:r>
          <w:rPr>
            <w:rFonts w:ascii="Times New Roman" w:eastAsia="Times New Roman" w:hAnsi="Times New Roman" w:cs="Times New Roman"/>
            <w:sz w:val="21"/>
            <w:szCs w:val="21"/>
          </w:rPr>
          <w:t xml:space="preserve"> outlined above by setting the widths to percentage values.</w:t>
        </w:r>
      </w:ins>
      <w:ins w:id="90" w:author="Eric Sy" w:date="2017-02-17T00:36:00Z">
        <w:r>
          <w:rPr>
            <w:rFonts w:ascii="Times New Roman" w:eastAsia="Times New Roman" w:hAnsi="Times New Roman" w:cs="Times New Roman"/>
            <w:sz w:val="21"/>
            <w:szCs w:val="21"/>
          </w:rPr>
          <w:t xml:space="preserve"> </w:t>
        </w:r>
      </w:ins>
    </w:p>
    <w:p w:rsidR="00B92458" w:rsidRDefault="00B92458"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6F2C76" w:rsidRDefault="006F2C76" w:rsidP="00B92458">
      <w:pPr>
        <w:jc w:val="both"/>
        <w:rPr>
          <w:rFonts w:ascii="Times New Roman" w:eastAsia="Times New Roman" w:hAnsi="Times New Roman" w:cs="Times New Roman"/>
          <w:sz w:val="21"/>
          <w:szCs w:val="21"/>
        </w:rPr>
      </w:pPr>
    </w:p>
    <w:p w:rsidR="00B92458" w:rsidRPr="004C4FDB"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Home Page</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goal of the home page is to quickly grab the attention of customers. We will do this by having the home page load to only the header and the slideshow. This acts like a cover page: it minimizes negative space, visually draws users in to our products and gives them the option to quickly select any page on the navigation bar. The navigation bar will be horizontal and in close proximity to make navigation easier. </w:t>
      </w:r>
      <w:r>
        <w:rPr>
          <w:rFonts w:ascii="Times New Roman" w:eastAsia="Times New Roman" w:hAnsi="Times New Roman" w:cs="Times New Roman"/>
          <w:sz w:val="21"/>
          <w:szCs w:val="21"/>
        </w:rPr>
        <w:t>The header</w:t>
      </w:r>
      <w:r w:rsidRPr="007D1069">
        <w:rPr>
          <w:rFonts w:ascii="Times New Roman" w:eastAsia="Times New Roman" w:hAnsi="Times New Roman" w:cs="Times New Roman"/>
          <w:sz w:val="21"/>
          <w:szCs w:val="21"/>
        </w:rPr>
        <w:t xml:space="preserve"> will auto-hide upon scrolling and re-appear if the user hovers over the top section</w:t>
      </w:r>
      <w:r>
        <w:rPr>
          <w:rFonts w:ascii="Times New Roman" w:eastAsia="Times New Roman" w:hAnsi="Times New Roman" w:cs="Times New Roman"/>
          <w:sz w:val="21"/>
          <w:szCs w:val="21"/>
        </w:rPr>
        <w:t xml:space="preserve"> of the page</w:t>
      </w:r>
      <w:r w:rsidRPr="007D1069">
        <w:rPr>
          <w:rFonts w:ascii="Times New Roman" w:eastAsia="Times New Roman" w:hAnsi="Times New Roman" w:cs="Times New Roman"/>
          <w:sz w:val="21"/>
          <w:szCs w:val="21"/>
        </w:rPr>
        <w:t xml:space="preserve"> with their cursor. This feature is to help reduce clutter. Finally, we opted to go with a single column wireframe so that we are able to maximize th</w:t>
      </w:r>
      <w:r>
        <w:rPr>
          <w:rFonts w:ascii="Times New Roman" w:eastAsia="Times New Roman" w:hAnsi="Times New Roman" w:cs="Times New Roman"/>
          <w:sz w:val="21"/>
          <w:szCs w:val="21"/>
        </w:rPr>
        <w:t>e horizontal space for content.</w:t>
      </w:r>
    </w:p>
    <w:p w:rsidR="00B92458" w:rsidRDefault="004873DF" w:rsidP="004873DF">
      <w:pPr>
        <w:jc w:val="center"/>
      </w:pPr>
      <w:r>
        <w:object w:dxaOrig="11241" w:dyaOrig="16193">
          <v:shape id="_x0000_i1026" type="#_x0000_t75" style="width:366.75pt;height:527.25pt" o:ole="">
            <v:imagedata r:id="rId16" o:title=""/>
          </v:shape>
          <o:OLEObject Type="Embed" ProgID="Visio.Drawing.15" ShapeID="_x0000_i1026" DrawAspect="Content" ObjectID="_1553600554" r:id="rId17"/>
        </w:object>
      </w:r>
    </w:p>
    <w:p w:rsidR="00C35AB7" w:rsidRDefault="00C35AB7" w:rsidP="004873DF">
      <w:pPr>
        <w:jc w:val="center"/>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4C4FDB">
        <w:rPr>
          <w:rFonts w:ascii="Times New Roman" w:eastAsia="Times New Roman" w:hAnsi="Times New Roman" w:cs="Times New Roman"/>
          <w:b/>
          <w:sz w:val="21"/>
          <w:szCs w:val="21"/>
        </w:rPr>
        <w:lastRenderedPageBreak/>
        <w:t>About Us</w:t>
      </w:r>
    </w:p>
    <w:p w:rsidR="00B92458" w:rsidRPr="004C4FDB"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about us page will use as much of the content section as possible. We want there to be a good ratio between images and text. We are proud of our roots, accomplishments and contributors, so we do not want to be stingy with the amount of information here. </w:t>
      </w:r>
    </w:p>
    <w:p w:rsidR="00B92458" w:rsidRDefault="00B92458" w:rsidP="00B92458">
      <w:pPr>
        <w:jc w:val="both"/>
        <w:rPr>
          <w:rFonts w:ascii="Times New Roman" w:eastAsia="Times New Roman" w:hAnsi="Times New Roman" w:cs="Times New Roman"/>
          <w:sz w:val="21"/>
          <w:szCs w:val="21"/>
        </w:rPr>
      </w:pPr>
    </w:p>
    <w:p w:rsidR="00B92458" w:rsidRDefault="00B92458" w:rsidP="0082512E">
      <w:pPr>
        <w:jc w:val="center"/>
        <w:rPr>
          <w:rFonts w:ascii="Times New Roman" w:eastAsia="Times New Roman" w:hAnsi="Times New Roman" w:cs="Times New Roman"/>
          <w:sz w:val="21"/>
          <w:szCs w:val="21"/>
        </w:rPr>
      </w:pPr>
      <w:r>
        <w:object w:dxaOrig="11436" w:dyaOrig="16225">
          <v:shape id="_x0000_i1027" type="#_x0000_t75" style="width:400.5pt;height:567pt" o:ole="">
            <v:imagedata r:id="rId18" o:title=""/>
          </v:shape>
          <o:OLEObject Type="Embed" ProgID="Visio.Drawing.15" ShapeID="_x0000_i1027" DrawAspect="Content" ObjectID="_1553600555" r:id="rId19"/>
        </w:object>
      </w:r>
    </w:p>
    <w:p w:rsidR="00B92458" w:rsidRPr="001E3C54" w:rsidRDefault="00B92458" w:rsidP="00B92458">
      <w:pPr>
        <w:jc w:val="both"/>
        <w:rPr>
          <w:rFonts w:ascii="Times New Roman" w:eastAsia="Times New Roman" w:hAnsi="Times New Roman" w:cs="Times New Roman"/>
          <w:b/>
          <w:sz w:val="21"/>
          <w:szCs w:val="21"/>
        </w:rPr>
      </w:pPr>
      <w:r w:rsidRPr="001E3C54">
        <w:rPr>
          <w:rFonts w:ascii="Times New Roman" w:eastAsia="Times New Roman" w:hAnsi="Times New Roman" w:cs="Times New Roman"/>
          <w:b/>
          <w:sz w:val="21"/>
          <w:szCs w:val="21"/>
        </w:rPr>
        <w:lastRenderedPageBreak/>
        <w:t>Testimonials</w:t>
      </w:r>
    </w:p>
    <w:p w:rsidR="00B92458" w:rsidRDefault="00B92458" w:rsidP="00B92458">
      <w:pPr>
        <w:jc w:val="both"/>
        <w:rPr>
          <w:rFonts w:ascii="Times New Roman" w:eastAsia="Times New Roman" w:hAnsi="Times New Roman" w:cs="Times New Roman"/>
          <w:sz w:val="21"/>
          <w:szCs w:val="21"/>
        </w:rPr>
      </w:pPr>
    </w:p>
    <w:p w:rsidR="0082512E" w:rsidRDefault="00B92458" w:rsidP="0082512E">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sign of any good business is through customer testimonials. We would like to showcase the support of our valued customers on this page. Each testimonial will consist of an image, a block quote and a simple five-star rating. We will moderate this page</w:t>
      </w:r>
      <w:r>
        <w:rPr>
          <w:rFonts w:ascii="Times New Roman" w:eastAsia="Times New Roman" w:hAnsi="Times New Roman" w:cs="Times New Roman"/>
          <w:sz w:val="21"/>
          <w:szCs w:val="21"/>
        </w:rPr>
        <w:t xml:space="preserve"> (i.e. users will not directly upload a testimonial)</w:t>
      </w:r>
      <w:r w:rsidRPr="007D1069">
        <w:rPr>
          <w:rFonts w:ascii="Times New Roman" w:eastAsia="Times New Roman" w:hAnsi="Times New Roman" w:cs="Times New Roman"/>
          <w:sz w:val="21"/>
          <w:szCs w:val="21"/>
        </w:rPr>
        <w:t xml:space="preserve"> and </w:t>
      </w:r>
      <w:r>
        <w:rPr>
          <w:rFonts w:ascii="Times New Roman" w:eastAsia="Times New Roman" w:hAnsi="Times New Roman" w:cs="Times New Roman"/>
          <w:sz w:val="21"/>
          <w:szCs w:val="21"/>
        </w:rPr>
        <w:t>we will also update it periodically.</w:t>
      </w:r>
      <w:r w:rsidRPr="007D1069">
        <w:rPr>
          <w:rFonts w:ascii="Times New Roman" w:eastAsia="Times New Roman" w:hAnsi="Times New Roman" w:cs="Times New Roman"/>
          <w:sz w:val="21"/>
          <w:szCs w:val="21"/>
        </w:rPr>
        <w:t xml:space="preserve"> </w:t>
      </w:r>
    </w:p>
    <w:p w:rsidR="00B92458" w:rsidRDefault="00B92458" w:rsidP="0082512E">
      <w:pPr>
        <w:jc w:val="both"/>
        <w:rPr>
          <w:rFonts w:ascii="Times New Roman" w:eastAsia="Times New Roman" w:hAnsi="Times New Roman" w:cs="Times New Roman"/>
          <w:sz w:val="21"/>
          <w:szCs w:val="21"/>
        </w:rPr>
      </w:pPr>
      <w:r>
        <w:object w:dxaOrig="11241" w:dyaOrig="16224">
          <v:shape id="_x0000_i1028" type="#_x0000_t75" style="width:394.5pt;height:567pt" o:ole="">
            <v:imagedata r:id="rId20" o:title=""/>
          </v:shape>
          <o:OLEObject Type="Embed" ProgID="Visio.Drawing.15" ShapeID="_x0000_i1028" DrawAspect="Content" ObjectID="_1553600556" r:id="rId21"/>
        </w:object>
      </w:r>
    </w:p>
    <w:p w:rsidR="00B92458" w:rsidRDefault="00B92458" w:rsidP="00B92458">
      <w:pPr>
        <w:jc w:val="both"/>
        <w:rPr>
          <w:rFonts w:ascii="Times New Roman" w:eastAsia="Times New Roman" w:hAnsi="Times New Roman" w:cs="Times New Roman"/>
          <w:b/>
          <w:sz w:val="21"/>
          <w:szCs w:val="21"/>
        </w:rPr>
      </w:pPr>
      <w:r w:rsidRPr="008A0465">
        <w:rPr>
          <w:rFonts w:ascii="Times New Roman" w:eastAsia="Times New Roman" w:hAnsi="Times New Roman" w:cs="Times New Roman"/>
          <w:b/>
          <w:sz w:val="21"/>
          <w:szCs w:val="21"/>
        </w:rPr>
        <w:lastRenderedPageBreak/>
        <w:t>Products</w:t>
      </w:r>
    </w:p>
    <w:p w:rsidR="00B92458" w:rsidRPr="008A0465"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products page is the most important section of our website. The majority of space in the content section is allotted to a table of high quality images. Repetition is key; we want to entice users to the wide assortment of goods that we offer. When a user clicks on an image, the products page will darken and a page will overlay with an enlarged image and a description. On the left portion of the page, we would like to include a filter box to help the user sort through products seamlessly. If we are unable to implement this feature, we will divide the products into sub-sections (cakes, cupcakes, cookies, etc.) instead</w:t>
      </w:r>
      <w:r>
        <w:rPr>
          <w:rFonts w:ascii="Times New Roman" w:eastAsia="Times New Roman" w:hAnsi="Times New Roman" w:cs="Times New Roman"/>
          <w:sz w:val="21"/>
          <w:szCs w:val="21"/>
        </w:rPr>
        <w:t xml:space="preserve"> for organizational purposes</w:t>
      </w:r>
      <w:r w:rsidRPr="007D1069">
        <w:rPr>
          <w:rFonts w:ascii="Times New Roman" w:eastAsia="Times New Roman" w:hAnsi="Times New Roman" w:cs="Times New Roman"/>
          <w:sz w:val="21"/>
          <w:szCs w:val="21"/>
        </w:rPr>
        <w: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196" w:dyaOrig="16110">
          <v:shape id="_x0000_i1029" type="#_x0000_t75" style="width:374.25pt;height:537.75pt;mso-position-horizontal:absolute" o:ole="">
            <v:imagedata r:id="rId22" o:title=""/>
          </v:shape>
          <o:OLEObject Type="Embed" ProgID="Visio.Drawing.15" ShapeID="_x0000_i1029" DrawAspect="Content" ObjectID="_1553600557" r:id="rId23"/>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Products Pop-up</w: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r>
        <w:object w:dxaOrig="15646" w:dyaOrig="7851">
          <v:shape id="_x0000_i1030" type="#_x0000_t75" style="width:451.5pt;height:225pt" o:ole="">
            <v:imagedata r:id="rId24" o:title=""/>
          </v:shape>
          <o:OLEObject Type="Embed" ProgID="Visio.Drawing.15" ShapeID="_x0000_i1030" DrawAspect="Content" ObjectID="_1553600558" r:id="rId25"/>
        </w:object>
      </w: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82512E" w:rsidRDefault="0082512E" w:rsidP="00B92458">
      <w:pPr>
        <w:jc w:val="both"/>
        <w:rPr>
          <w:rFonts w:ascii="Times New Roman" w:eastAsia="Times New Roman" w:hAnsi="Times New Roman" w:cs="Times New Roman"/>
          <w:b/>
          <w:sz w:val="21"/>
          <w:szCs w:val="21"/>
        </w:rPr>
      </w:pPr>
    </w:p>
    <w:p w:rsidR="00B92458" w:rsidRPr="000A76CF" w:rsidRDefault="00B92458" w:rsidP="00B92458">
      <w:pPr>
        <w:jc w:val="both"/>
        <w:rPr>
          <w:rFonts w:ascii="Times New Roman" w:eastAsia="Times New Roman" w:hAnsi="Times New Roman" w:cs="Times New Roman"/>
          <w:b/>
          <w:sz w:val="21"/>
          <w:szCs w:val="21"/>
        </w:rPr>
      </w:pPr>
      <w:r w:rsidRPr="000A76CF">
        <w:rPr>
          <w:rFonts w:ascii="Times New Roman" w:eastAsia="Times New Roman" w:hAnsi="Times New Roman" w:cs="Times New Roman"/>
          <w:b/>
          <w:sz w:val="21"/>
          <w:szCs w:val="21"/>
        </w:rPr>
        <w:lastRenderedPageBreak/>
        <w:t>Catering</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catering form is limited to text to help the user focus on their task and </w:t>
      </w:r>
      <w:r>
        <w:rPr>
          <w:rFonts w:ascii="Times New Roman" w:eastAsia="Times New Roman" w:hAnsi="Times New Roman" w:cs="Times New Roman"/>
          <w:sz w:val="21"/>
          <w:szCs w:val="21"/>
        </w:rPr>
        <w:t xml:space="preserve">to </w:t>
      </w:r>
      <w:r w:rsidRPr="007D1069">
        <w:rPr>
          <w:rFonts w:ascii="Times New Roman" w:eastAsia="Times New Roman" w:hAnsi="Times New Roman" w:cs="Times New Roman"/>
          <w:sz w:val="21"/>
          <w:szCs w:val="21"/>
        </w:rPr>
        <w:t>complete the form as quickly and accurately as possible. We do not want this process to be frustrating so the form is partitioned into three clear sub-sections. The fields are in a logical, step-wise order, the required information is clearly indicated and the text boxes for user</w:t>
      </w:r>
      <w:r w:rsidR="0082512E">
        <w:rPr>
          <w:rFonts w:ascii="Times New Roman" w:eastAsia="Times New Roman" w:hAnsi="Times New Roman" w:cs="Times New Roman"/>
          <w:sz w:val="21"/>
          <w:szCs w:val="21"/>
        </w:rPr>
        <w:t xml:space="preserve"> input are in close proximity. </w:t>
      </w:r>
    </w:p>
    <w:p w:rsidR="00B92458" w:rsidRDefault="00B92458" w:rsidP="00B92458">
      <w:pPr>
        <w:jc w:val="center"/>
      </w:pPr>
      <w:r>
        <w:object w:dxaOrig="11714" w:dyaOrig="16225">
          <v:shape id="_x0000_i1031" type="#_x0000_t75" style="width:408.75pt;height:567pt" o:ole="">
            <v:imagedata r:id="rId26" o:title=""/>
          </v:shape>
          <o:OLEObject Type="Embed" ProgID="Visio.Drawing.15" ShapeID="_x0000_i1031" DrawAspect="Content" ObjectID="_1553600559" r:id="rId27"/>
        </w:object>
      </w:r>
    </w:p>
    <w:p w:rsidR="00B92458" w:rsidRPr="00C60C0C" w:rsidRDefault="00B92458" w:rsidP="00B92458">
      <w:pPr>
        <w:jc w:val="both"/>
        <w:rPr>
          <w:rFonts w:ascii="Times New Roman" w:eastAsia="Times New Roman" w:hAnsi="Times New Roman" w:cs="Times New Roman"/>
          <w:b/>
          <w:sz w:val="21"/>
          <w:szCs w:val="21"/>
        </w:rPr>
      </w:pPr>
      <w:r w:rsidRPr="00C60C0C">
        <w:rPr>
          <w:rFonts w:ascii="Times New Roman" w:eastAsia="Times New Roman" w:hAnsi="Times New Roman" w:cs="Times New Roman"/>
          <w:b/>
          <w:sz w:val="21"/>
          <w:szCs w:val="21"/>
        </w:rPr>
        <w:lastRenderedPageBreak/>
        <w:t>Contact Us</w:t>
      </w:r>
    </w:p>
    <w:p w:rsidR="00B92458" w:rsidRDefault="00B92458" w:rsidP="00B92458">
      <w:pPr>
        <w:jc w:val="both"/>
        <w:rPr>
          <w:rFonts w:ascii="Times New Roman" w:eastAsia="Times New Roman" w:hAnsi="Times New Roman" w:cs="Times New Roman"/>
          <w:sz w:val="21"/>
          <w:szCs w:val="21"/>
        </w:rPr>
      </w:pPr>
    </w:p>
    <w:p w:rsidR="00B92458" w:rsidRPr="007D1069"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contact page will be concise. We will include additional information that would otherwise crowd the footer section. This page will also include a section for cus</w:t>
      </w:r>
      <w:r>
        <w:rPr>
          <w:rFonts w:ascii="Times New Roman" w:eastAsia="Times New Roman" w:hAnsi="Times New Roman" w:cs="Times New Roman"/>
          <w:sz w:val="21"/>
          <w:szCs w:val="21"/>
        </w:rPr>
        <w:t>tomers to give feedback</w:t>
      </w:r>
      <w:r w:rsidRPr="007D1069">
        <w:rPr>
          <w:rFonts w:ascii="Times New Roman" w:eastAsia="Times New Roman" w:hAnsi="Times New Roman" w:cs="Times New Roman"/>
          <w:sz w:val="21"/>
          <w:szCs w:val="21"/>
        </w:rPr>
        <w:t xml:space="preserve">. These critiques or compliments are what we </w:t>
      </w:r>
      <w:r>
        <w:rPr>
          <w:rFonts w:ascii="Times New Roman" w:eastAsia="Times New Roman" w:hAnsi="Times New Roman" w:cs="Times New Roman"/>
          <w:sz w:val="21"/>
          <w:szCs w:val="21"/>
        </w:rPr>
        <w:t xml:space="preserve">will </w:t>
      </w:r>
      <w:r w:rsidRPr="007D1069">
        <w:rPr>
          <w:rFonts w:ascii="Times New Roman" w:eastAsia="Times New Roman" w:hAnsi="Times New Roman" w:cs="Times New Roman"/>
          <w:sz w:val="21"/>
          <w:szCs w:val="21"/>
        </w:rPr>
        <w:t>use as data to improve the business.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center"/>
        <w:rPr>
          <w:rFonts w:ascii="Times New Roman" w:eastAsia="Times New Roman" w:hAnsi="Times New Roman" w:cs="Times New Roman"/>
          <w:sz w:val="21"/>
          <w:szCs w:val="21"/>
        </w:rPr>
      </w:pPr>
      <w:r>
        <w:object w:dxaOrig="11252" w:dyaOrig="16207">
          <v:shape id="_x0000_i1032" type="#_x0000_t75" style="width:393pt;height:567pt" o:ole="">
            <v:imagedata r:id="rId28" o:title=""/>
          </v:shape>
          <o:OLEObject Type="Embed" ProgID="Visio.Drawing.15" ShapeID="_x0000_i1032" DrawAspect="Content" ObjectID="_1553600560" r:id="rId29"/>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Cart</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The cart is structured so that users can easily review the products that they wish to purchase and finalize their total purchases. All information is clearly indicated and a running total is calculated. Users can also add to the quantity of their products</w:t>
      </w:r>
      <w:r w:rsidR="0082512E">
        <w:rPr>
          <w:rFonts w:ascii="Times New Roman" w:eastAsia="Times New Roman" w:hAnsi="Times New Roman" w:cs="Times New Roman"/>
          <w:sz w:val="21"/>
          <w:szCs w:val="21"/>
        </w:rPr>
        <w:t xml:space="preserve"> or remove the item altogether.</w:t>
      </w:r>
    </w:p>
    <w:p w:rsidR="00B92458" w:rsidRDefault="00B92458" w:rsidP="0082512E">
      <w:pPr>
        <w:jc w:val="center"/>
      </w:pPr>
      <w:r>
        <w:object w:dxaOrig="11734" w:dyaOrig="16243">
          <v:shape id="_x0000_i1033" type="#_x0000_t75" style="width:410.25pt;height:567pt" o:ole="">
            <v:imagedata r:id="rId30" o:title=""/>
          </v:shape>
          <o:OLEObject Type="Embed" ProgID="Visio.Drawing.15" ShapeID="_x0000_i1033" DrawAspect="Content" ObjectID="_1553600561" r:id="rId31"/>
        </w:object>
      </w:r>
    </w:p>
    <w:p w:rsidR="00370360" w:rsidRPr="007D1069" w:rsidRDefault="00370360" w:rsidP="0082512E">
      <w:pPr>
        <w:jc w:val="center"/>
        <w:rPr>
          <w:rFonts w:ascii="Times New Roman" w:eastAsia="Times New Roman" w:hAnsi="Times New Roman" w:cs="Times New Roman"/>
          <w:sz w:val="21"/>
          <w:szCs w:val="21"/>
        </w:rPr>
      </w:pP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Checkout</w:t>
      </w:r>
    </w:p>
    <w:p w:rsidR="00B92458" w:rsidRDefault="00B92458" w:rsidP="00B92458">
      <w:pPr>
        <w:jc w:val="both"/>
        <w:rPr>
          <w:rFonts w:ascii="Times New Roman" w:eastAsia="Times New Roman" w:hAnsi="Times New Roman" w:cs="Times New Roman"/>
          <w:sz w:val="21"/>
          <w:szCs w:val="21"/>
        </w:rPr>
      </w:pPr>
    </w:p>
    <w:p w:rsidR="0082512E"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We simply want to thank the customer for their purchase. The checkout page will notify the user that their transaction has been completed and that a confirmation email has been sent out with their order. We contemplated adding suggested products for </w:t>
      </w:r>
      <w:r>
        <w:rPr>
          <w:rFonts w:ascii="Times New Roman" w:eastAsia="Times New Roman" w:hAnsi="Times New Roman" w:cs="Times New Roman"/>
          <w:sz w:val="21"/>
          <w:szCs w:val="21"/>
        </w:rPr>
        <w:t>their next visit</w:t>
      </w:r>
      <w:r w:rsidRPr="007D1069">
        <w:rPr>
          <w:rFonts w:ascii="Times New Roman" w:eastAsia="Times New Roman" w:hAnsi="Times New Roman" w:cs="Times New Roman"/>
          <w:sz w:val="21"/>
          <w:szCs w:val="21"/>
        </w:rPr>
        <w:t xml:space="preserve">, but eventually voted against it because it seemed to be </w:t>
      </w:r>
      <w:r>
        <w:rPr>
          <w:rFonts w:ascii="Times New Roman" w:eastAsia="Times New Roman" w:hAnsi="Times New Roman" w:cs="Times New Roman"/>
          <w:sz w:val="21"/>
          <w:szCs w:val="21"/>
        </w:rPr>
        <w:t>overbearing</w:t>
      </w:r>
      <w:r w:rsidR="0082512E">
        <w:rPr>
          <w:rFonts w:ascii="Times New Roman" w:eastAsia="Times New Roman" w:hAnsi="Times New Roman" w:cs="Times New Roman"/>
          <w:sz w:val="21"/>
          <w:szCs w:val="21"/>
        </w:rPr>
        <w:t>.</w:t>
      </w:r>
    </w:p>
    <w:p w:rsidR="00B92458" w:rsidRDefault="00B92458" w:rsidP="00B92458">
      <w:pPr>
        <w:jc w:val="center"/>
      </w:pPr>
      <w:r>
        <w:object w:dxaOrig="11255" w:dyaOrig="16215">
          <v:shape id="_x0000_i1034" type="#_x0000_t75" style="width:393pt;height:567pt" o:ole="">
            <v:imagedata r:id="rId32" o:title=""/>
          </v:shape>
          <o:OLEObject Type="Embed" ProgID="Visio.Drawing.15" ShapeID="_x0000_i1034" DrawAspect="Content" ObjectID="_1553600562" r:id="rId33"/>
        </w:object>
      </w:r>
    </w:p>
    <w:p w:rsidR="00B92458" w:rsidRDefault="00B92458" w:rsidP="00B92458">
      <w:pPr>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Sign Up</w:t>
      </w:r>
    </w:p>
    <w:p w:rsidR="00B92458" w:rsidRDefault="00B92458" w:rsidP="00B92458">
      <w:pPr>
        <w:jc w:val="both"/>
        <w:rPr>
          <w:rFonts w:ascii="Times New Roman" w:eastAsia="Times New Roman" w:hAnsi="Times New Roman" w:cs="Times New Roman"/>
          <w:b/>
          <w:sz w:val="21"/>
          <w:szCs w:val="21"/>
        </w:rPr>
      </w:pPr>
    </w:p>
    <w:p w:rsidR="00B92458" w:rsidRPr="0082512E" w:rsidRDefault="00B92458" w:rsidP="0082512E">
      <w:pPr>
        <w:jc w:val="both"/>
        <w:rPr>
          <w:rFonts w:ascii="Times New Roman" w:eastAsia="Times New Roman" w:hAnsi="Times New Roman" w:cs="Times New Roman"/>
          <w:sz w:val="21"/>
          <w:szCs w:val="21"/>
        </w:rPr>
      </w:pPr>
      <w:r w:rsidRPr="002E019F">
        <w:rPr>
          <w:rFonts w:ascii="Times New Roman" w:eastAsia="Times New Roman" w:hAnsi="Times New Roman" w:cs="Times New Roman"/>
          <w:sz w:val="21"/>
          <w:szCs w:val="21"/>
        </w:rPr>
        <w:t xml:space="preserve">On the </w:t>
      </w:r>
      <w:r>
        <w:rPr>
          <w:rFonts w:ascii="Times New Roman" w:eastAsia="Times New Roman" w:hAnsi="Times New Roman" w:cs="Times New Roman"/>
          <w:sz w:val="21"/>
          <w:szCs w:val="21"/>
        </w:rPr>
        <w:t>s</w:t>
      </w:r>
      <w:r w:rsidRPr="002E019F">
        <w:rPr>
          <w:rFonts w:ascii="Times New Roman" w:eastAsia="Times New Roman" w:hAnsi="Times New Roman" w:cs="Times New Roman"/>
          <w:sz w:val="21"/>
          <w:szCs w:val="21"/>
        </w:rPr>
        <w:t>ign</w:t>
      </w:r>
      <w:r w:rsidR="000114C9">
        <w:rPr>
          <w:rFonts w:ascii="Times New Roman" w:eastAsia="Times New Roman" w:hAnsi="Times New Roman" w:cs="Times New Roman"/>
          <w:sz w:val="21"/>
          <w:szCs w:val="21"/>
        </w:rPr>
        <w:t>-</w:t>
      </w:r>
      <w:r w:rsidRPr="002E019F">
        <w:rPr>
          <w:rFonts w:ascii="Times New Roman" w:eastAsia="Times New Roman" w:hAnsi="Times New Roman" w:cs="Times New Roman"/>
          <w:sz w:val="21"/>
          <w:szCs w:val="21"/>
        </w:rPr>
        <w:t>up page, one may register or choose to sign in. This site is primarily used for functionality</w:t>
      </w:r>
      <w:r>
        <w:rPr>
          <w:rFonts w:ascii="Times New Roman" w:eastAsia="Times New Roman" w:hAnsi="Times New Roman" w:cs="Times New Roman"/>
          <w:sz w:val="21"/>
          <w:szCs w:val="21"/>
        </w:rPr>
        <w:t xml:space="preserve"> purposes</w:t>
      </w:r>
      <w:r w:rsidRPr="002E019F">
        <w:rPr>
          <w:rFonts w:ascii="Times New Roman" w:eastAsia="Times New Roman" w:hAnsi="Times New Roman" w:cs="Times New Roman"/>
          <w:sz w:val="21"/>
          <w:szCs w:val="21"/>
        </w:rPr>
        <w:t xml:space="preserve"> and therefore has fewer images than th</w:t>
      </w:r>
      <w:r>
        <w:rPr>
          <w:rFonts w:ascii="Times New Roman" w:eastAsia="Times New Roman" w:hAnsi="Times New Roman" w:cs="Times New Roman"/>
          <w:sz w:val="21"/>
          <w:szCs w:val="21"/>
        </w:rPr>
        <w:t xml:space="preserve">e other pages such as products. </w:t>
      </w:r>
      <w:r w:rsidRPr="002E019F">
        <w:rPr>
          <w:rFonts w:ascii="Times New Roman" w:eastAsia="Times New Roman" w:hAnsi="Times New Roman" w:cs="Times New Roman"/>
          <w:sz w:val="21"/>
          <w:szCs w:val="21"/>
        </w:rPr>
        <w:t xml:space="preserve">In addition, we chose to put the sign in and sign up side by side so that the attention of the user will be immediately split into choosing one of the two given features without having to </w:t>
      </w:r>
      <w:r w:rsidR="0082512E">
        <w:rPr>
          <w:rFonts w:ascii="Times New Roman" w:eastAsia="Times New Roman" w:hAnsi="Times New Roman" w:cs="Times New Roman"/>
          <w:sz w:val="21"/>
          <w:szCs w:val="21"/>
        </w:rPr>
        <w:t>scroll down to reach the other.</w:t>
      </w:r>
    </w:p>
    <w:p w:rsidR="00B92458" w:rsidRPr="0082512E" w:rsidRDefault="00B92458" w:rsidP="0082512E">
      <w:pPr>
        <w:jc w:val="center"/>
      </w:pPr>
      <w:r>
        <w:object w:dxaOrig="11241" w:dyaOrig="16173">
          <v:shape id="_x0000_i1035" type="#_x0000_t75" style="width:394.5pt;height:567pt" o:ole="">
            <v:imagedata r:id="rId34" o:title=""/>
          </v:shape>
          <o:OLEObject Type="Embed" ProgID="Visio.Drawing.15" ShapeID="_x0000_i1035" DrawAspect="Content" ObjectID="_1553600563" r:id="rId35"/>
        </w:object>
      </w:r>
    </w:p>
    <w:p w:rsidR="00B92458" w:rsidRPr="00F201A3" w:rsidRDefault="00B92458" w:rsidP="00B92458">
      <w:pPr>
        <w:jc w:val="both"/>
        <w:rPr>
          <w:rFonts w:ascii="Times New Roman" w:eastAsia="Times New Roman" w:hAnsi="Times New Roman" w:cs="Times New Roman"/>
          <w:b/>
          <w:sz w:val="21"/>
          <w:szCs w:val="21"/>
        </w:rPr>
      </w:pPr>
      <w:r w:rsidRPr="00F201A3">
        <w:rPr>
          <w:rFonts w:ascii="Times New Roman" w:eastAsia="Times New Roman" w:hAnsi="Times New Roman" w:cs="Times New Roman"/>
          <w:b/>
          <w:sz w:val="21"/>
          <w:szCs w:val="21"/>
        </w:rPr>
        <w:lastRenderedPageBreak/>
        <w:t>User Accounts</w:t>
      </w:r>
    </w:p>
    <w:p w:rsidR="00B92458"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7D1069">
        <w:rPr>
          <w:rFonts w:ascii="Times New Roman" w:eastAsia="Times New Roman" w:hAnsi="Times New Roman" w:cs="Times New Roman"/>
          <w:sz w:val="21"/>
          <w:szCs w:val="21"/>
        </w:rPr>
        <w:t xml:space="preserve">The profile page is private and will allow the user to customize their information. </w:t>
      </w:r>
      <w:r>
        <w:rPr>
          <w:rFonts w:ascii="Times New Roman" w:eastAsia="Times New Roman" w:hAnsi="Times New Roman" w:cs="Times New Roman"/>
          <w:sz w:val="21"/>
          <w:szCs w:val="21"/>
        </w:rPr>
        <w:t xml:space="preserve">As shown, users are able to edit their account. </w:t>
      </w:r>
      <w:r w:rsidRPr="007D1069">
        <w:rPr>
          <w:rFonts w:ascii="Times New Roman" w:eastAsia="Times New Roman" w:hAnsi="Times New Roman" w:cs="Times New Roman"/>
          <w:sz w:val="21"/>
          <w:szCs w:val="21"/>
        </w:rPr>
        <w:t>We encourage users to utilize this page to make orders faster in the future.</w:t>
      </w:r>
      <w:r>
        <w:rPr>
          <w:rFonts w:ascii="Times New Roman" w:eastAsia="Times New Roman" w:hAnsi="Times New Roman" w:cs="Times New Roman"/>
          <w:sz w:val="21"/>
          <w:szCs w:val="21"/>
        </w:rPr>
        <w:t xml:space="preserve"> Users will be able to enter food allergies so that we can filter the products on the next visit.</w:t>
      </w:r>
    </w:p>
    <w:p w:rsidR="00B92458" w:rsidRPr="007D1069" w:rsidRDefault="00B92458" w:rsidP="00B92458">
      <w:pPr>
        <w:jc w:val="both"/>
        <w:rPr>
          <w:rFonts w:ascii="Times New Roman" w:eastAsia="Times New Roman" w:hAnsi="Times New Roman" w:cs="Times New Roman"/>
          <w:sz w:val="21"/>
          <w:szCs w:val="21"/>
        </w:rPr>
      </w:pPr>
    </w:p>
    <w:p w:rsidR="00B92458" w:rsidRDefault="00B92458" w:rsidP="00B92458">
      <w:pPr>
        <w:jc w:val="center"/>
      </w:pPr>
      <w:r>
        <w:object w:dxaOrig="11241" w:dyaOrig="16174">
          <v:shape id="_x0000_i1036" type="#_x0000_t75" style="width:394.5pt;height:567pt" o:ole="">
            <v:imagedata r:id="rId36" o:title=""/>
          </v:shape>
          <o:OLEObject Type="Embed" ProgID="Visio.Drawing.15" ShapeID="_x0000_i1036" DrawAspect="Content" ObjectID="_1553600564" r:id="rId37"/>
        </w:object>
      </w:r>
    </w:p>
    <w:p w:rsidR="00B92458" w:rsidRDefault="00B92458" w:rsidP="00B92458">
      <w:pPr>
        <w:jc w:val="center"/>
        <w:rPr>
          <w:rFonts w:ascii="Times New Roman" w:eastAsia="Times New Roman" w:hAnsi="Times New Roman" w:cs="Times New Roman"/>
          <w:b/>
          <w:sz w:val="24"/>
          <w:szCs w:val="24"/>
        </w:rPr>
      </w:pPr>
    </w:p>
    <w:p w:rsidR="00B92458" w:rsidRPr="006E15E7"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sz w:val="24"/>
          <w:szCs w:val="24"/>
        </w:rPr>
        <w:t>Prints</w:t>
      </w:r>
    </w:p>
    <w:p w:rsidR="00B92458" w:rsidRPr="007D1069" w:rsidRDefault="00B92458" w:rsidP="00B92458">
      <w:pPr>
        <w:jc w:val="both"/>
        <w:rPr>
          <w:rFonts w:ascii="Times New Roman" w:eastAsia="Times New Roman" w:hAnsi="Times New Roman" w:cs="Times New Roman"/>
          <w:sz w:val="21"/>
          <w:szCs w:val="21"/>
        </w:rPr>
      </w:pPr>
    </w:p>
    <w:p w:rsidR="004873DF" w:rsidRDefault="00B92458" w:rsidP="00B92458">
      <w:pPr>
        <w:jc w:val="both"/>
        <w:rPr>
          <w:rFonts w:ascii="Times New Roman" w:eastAsia="Times New Roman" w:hAnsi="Times New Roman" w:cs="Times New Roman"/>
          <w:sz w:val="21"/>
          <w:szCs w:val="21"/>
        </w:rPr>
      </w:pPr>
      <w:r w:rsidRPr="00FE115F">
        <w:rPr>
          <w:rFonts w:ascii="Times New Roman" w:eastAsia="Times New Roman" w:hAnsi="Times New Roman" w:cs="Times New Roman"/>
          <w:sz w:val="21"/>
          <w:szCs w:val="21"/>
        </w:rPr>
        <w:t xml:space="preserve">The print-out pages will be content-oriented. It will only include the relevant information of each page. We excluded any hyperlinks including the navigation bar, cart and sign-in. </w:t>
      </w:r>
      <w:r>
        <w:rPr>
          <w:rFonts w:ascii="Times New Roman" w:eastAsia="Times New Roman" w:hAnsi="Times New Roman" w:cs="Times New Roman"/>
          <w:sz w:val="21"/>
          <w:szCs w:val="21"/>
        </w:rPr>
        <w:t xml:space="preserve">We also excluded social media icons, drop-down menus and the ‘back to top’ button </w:t>
      </w:r>
      <w:r w:rsidRPr="00FE115F">
        <w:rPr>
          <w:rFonts w:ascii="Times New Roman" w:eastAsia="Times New Roman" w:hAnsi="Times New Roman" w:cs="Times New Roman"/>
          <w:sz w:val="21"/>
          <w:szCs w:val="21"/>
        </w:rPr>
        <w:t>as the</w:t>
      </w:r>
      <w:r>
        <w:rPr>
          <w:rFonts w:ascii="Times New Roman" w:eastAsia="Times New Roman" w:hAnsi="Times New Roman" w:cs="Times New Roman"/>
          <w:sz w:val="21"/>
          <w:szCs w:val="21"/>
        </w:rPr>
        <w:t>se</w:t>
      </w:r>
      <w:r w:rsidRPr="00FE115F">
        <w:rPr>
          <w:rFonts w:ascii="Times New Roman" w:eastAsia="Times New Roman" w:hAnsi="Times New Roman" w:cs="Times New Roman"/>
          <w:sz w:val="21"/>
          <w:szCs w:val="21"/>
        </w:rPr>
        <w:t xml:space="preserve"> are</w:t>
      </w:r>
      <w:r>
        <w:rPr>
          <w:rFonts w:ascii="Times New Roman" w:eastAsia="Times New Roman" w:hAnsi="Times New Roman" w:cs="Times New Roman"/>
          <w:sz w:val="21"/>
          <w:szCs w:val="21"/>
        </w:rPr>
        <w:t xml:space="preserve"> all</w:t>
      </w:r>
      <w:r w:rsidRPr="00FE115F">
        <w:rPr>
          <w:rFonts w:ascii="Times New Roman" w:eastAsia="Times New Roman" w:hAnsi="Times New Roman" w:cs="Times New Roman"/>
          <w:sz w:val="21"/>
          <w:szCs w:val="21"/>
        </w:rPr>
        <w:t xml:space="preserve"> web-only features</w:t>
      </w:r>
      <w:r>
        <w:rPr>
          <w:rFonts w:ascii="Times New Roman" w:eastAsia="Times New Roman" w:hAnsi="Times New Roman" w:cs="Times New Roman"/>
          <w:sz w:val="21"/>
          <w:szCs w:val="21"/>
        </w:rPr>
        <w:t xml:space="preserve">. </w:t>
      </w:r>
      <w:r w:rsidRPr="00FE115F">
        <w:rPr>
          <w:rFonts w:ascii="Times New Roman" w:eastAsia="Times New Roman" w:hAnsi="Times New Roman" w:cs="Times New Roman"/>
          <w:sz w:val="21"/>
          <w:szCs w:val="21"/>
        </w:rPr>
        <w:t>We do not think they will be useful for a print out and will only take up excess space. Text and images are retained and the logo is</w:t>
      </w:r>
      <w:r>
        <w:rPr>
          <w:rFonts w:ascii="Times New Roman" w:eastAsia="Times New Roman" w:hAnsi="Times New Roman" w:cs="Times New Roman"/>
          <w:sz w:val="21"/>
          <w:szCs w:val="21"/>
        </w:rPr>
        <w:t xml:space="preserve"> always</w:t>
      </w:r>
      <w:r w:rsidRPr="00FE115F">
        <w:rPr>
          <w:rFonts w:ascii="Times New Roman" w:eastAsia="Times New Roman" w:hAnsi="Times New Roman" w:cs="Times New Roman"/>
          <w:sz w:val="21"/>
          <w:szCs w:val="21"/>
        </w:rPr>
        <w:t xml:space="preserve"> present.</w:t>
      </w:r>
      <w:r w:rsidR="004873DF">
        <w:rPr>
          <w:rFonts w:ascii="Times New Roman" w:eastAsia="Times New Roman" w:hAnsi="Times New Roman" w:cs="Times New Roman"/>
          <w:sz w:val="21"/>
          <w:szCs w:val="21"/>
        </w:rPr>
        <w:t xml:space="preserve"> For a higher </w:t>
      </w:r>
      <w:r>
        <w:rPr>
          <w:rFonts w:ascii="Times New Roman" w:eastAsia="Times New Roman" w:hAnsi="Times New Roman" w:cs="Times New Roman"/>
          <w:sz w:val="21"/>
          <w:szCs w:val="21"/>
        </w:rPr>
        <w:t xml:space="preserve">quality image of the prints, please visit: </w:t>
      </w:r>
    </w:p>
    <w:p w:rsidR="00871E84" w:rsidRDefault="00871E84" w:rsidP="00B92458">
      <w:pPr>
        <w:jc w:val="both"/>
        <w:rPr>
          <w:rFonts w:ascii="Times New Roman" w:eastAsia="Times New Roman" w:hAnsi="Times New Roman" w:cs="Times New Roman"/>
          <w:sz w:val="21"/>
          <w:szCs w:val="21"/>
        </w:rPr>
      </w:pPr>
    </w:p>
    <w:p w:rsidR="00B92458" w:rsidRDefault="00550468" w:rsidP="00B92458">
      <w:pPr>
        <w:jc w:val="both"/>
        <w:rPr>
          <w:rStyle w:val="Hyperlink"/>
          <w:rFonts w:ascii="Times New Roman" w:hAnsi="Times New Roman" w:cs="Times New Roman"/>
          <w:sz w:val="21"/>
          <w:szCs w:val="21"/>
        </w:rPr>
      </w:pPr>
      <w:hyperlink r:id="rId38" w:history="1">
        <w:r w:rsidR="00B92458" w:rsidRPr="001A4177">
          <w:rPr>
            <w:rStyle w:val="Hyperlink"/>
            <w:rFonts w:ascii="Times New Roman" w:hAnsi="Times New Roman" w:cs="Times New Roman"/>
            <w:sz w:val="21"/>
            <w:szCs w:val="21"/>
          </w:rPr>
          <w:t>https://github.com/ericjsy/web-dev/tree/master/concept/hierarchy</w:t>
        </w:r>
      </w:hyperlink>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B92458" w:rsidRDefault="00B92458"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82512E" w:rsidRDefault="0082512E" w:rsidP="00B92458">
      <w:pPr>
        <w:jc w:val="both"/>
        <w:rPr>
          <w:rStyle w:val="Hyperlink"/>
          <w:rFonts w:ascii="Times New Roman" w:hAnsi="Times New Roman" w:cs="Times New Roman"/>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Home Page</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pPr>
      <w:r>
        <w:object w:dxaOrig="11241" w:dyaOrig="16193">
          <v:shape id="_x0000_i1037" type="#_x0000_t75" style="width:372.75pt;height:537.75pt;mso-position-horizontal:absolute;mso-position-vertical:absolute" o:ole="">
            <v:imagedata r:id="rId39" o:title=""/>
          </v:shape>
          <o:OLEObject Type="Embed" ProgID="Visio.Drawing.15" ShapeID="_x0000_i1037" DrawAspect="Content" ObjectID="_1553600565" r:id="rId40"/>
        </w:object>
      </w: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About Us</w:t>
      </w:r>
    </w:p>
    <w:p w:rsidR="00B92458" w:rsidRPr="00460716"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436" w:dyaOrig="16226">
          <v:shape id="_x0000_i1038" type="#_x0000_t75" style="width:400.5pt;height:567pt" o:ole="">
            <v:imagedata r:id="rId41" o:title=""/>
          </v:shape>
          <o:OLEObject Type="Embed" ProgID="Visio.Drawing.15" ShapeID="_x0000_i1038" DrawAspect="Content" ObjectID="_1553600566" r:id="rId42"/>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Testimonials</w:t>
      </w:r>
    </w:p>
    <w:p w:rsidR="00B92458" w:rsidRPr="000072CD" w:rsidRDefault="00B92458" w:rsidP="00B92458">
      <w:pPr>
        <w:jc w:val="center"/>
        <w:rPr>
          <w:rFonts w:ascii="Times New Roman" w:eastAsia="Times New Roman" w:hAnsi="Times New Roman" w:cs="Times New Roman"/>
          <w:b/>
          <w:sz w:val="21"/>
          <w:szCs w:val="21"/>
        </w:rPr>
      </w:pPr>
    </w:p>
    <w:p w:rsidR="00B92458" w:rsidRDefault="00B92458" w:rsidP="0082512E">
      <w:pPr>
        <w:jc w:val="center"/>
        <w:rPr>
          <w:rFonts w:ascii="Times New Roman" w:eastAsia="Times New Roman" w:hAnsi="Times New Roman" w:cs="Times New Roman"/>
          <w:b/>
        </w:rPr>
      </w:pPr>
      <w:r>
        <w:object w:dxaOrig="11241" w:dyaOrig="16224">
          <v:shape id="_x0000_i1039" type="#_x0000_t75" style="width:394.5pt;height:567pt" o:ole="">
            <v:imagedata r:id="rId43" o:title=""/>
          </v:shape>
          <o:OLEObject Type="Embed" ProgID="Visio.Drawing.15" ShapeID="_x0000_i1039" DrawAspect="Content" ObjectID="_1553600567" r:id="rId44"/>
        </w:object>
      </w:r>
    </w:p>
    <w:p w:rsidR="0082512E" w:rsidRDefault="0082512E" w:rsidP="0082512E">
      <w:pPr>
        <w:jc w:val="center"/>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Pr="000072CD"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w:t>
      </w: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rPr>
      </w:pPr>
      <w:r>
        <w:object w:dxaOrig="11241" w:dyaOrig="16173">
          <v:shape id="_x0000_i1040" type="#_x0000_t75" style="width:394.5pt;height:567pt" o:ole="">
            <v:imagedata r:id="rId45" o:title=""/>
          </v:shape>
          <o:OLEObject Type="Embed" ProgID="Visio.Drawing.15" ShapeID="_x0000_i1040" DrawAspect="Content" ObjectID="_1553600568" r:id="rId46"/>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Products Pop-up</w:t>
      </w:r>
    </w:p>
    <w:p w:rsidR="00B92458" w:rsidRPr="00EF65BF" w:rsidRDefault="00B92458" w:rsidP="00B92458">
      <w:pPr>
        <w:jc w:val="center"/>
        <w:rPr>
          <w:rFonts w:ascii="Times New Roman" w:eastAsia="Times New Roman" w:hAnsi="Times New Roman" w:cs="Times New Roman"/>
          <w:b/>
          <w:sz w:val="21"/>
          <w:szCs w:val="21"/>
        </w:rPr>
      </w:pPr>
    </w:p>
    <w:p w:rsidR="00B92458" w:rsidRDefault="00B92458" w:rsidP="00B92458">
      <w:pPr>
        <w:jc w:val="both"/>
        <w:rPr>
          <w:rFonts w:ascii="Times New Roman" w:eastAsia="Times New Roman" w:hAnsi="Times New Roman" w:cs="Times New Roman"/>
          <w:b/>
        </w:rPr>
      </w:pPr>
      <w:r>
        <w:object w:dxaOrig="15646" w:dyaOrig="7851">
          <v:shape id="_x0000_i1041" type="#_x0000_t75" style="width:451.5pt;height:225pt" o:ole="">
            <v:imagedata r:id="rId47" o:title=""/>
          </v:shape>
          <o:OLEObject Type="Embed" ProgID="Visio.Drawing.15" ShapeID="_x0000_i1041" DrawAspect="Content" ObjectID="_1553600569" r:id="rId48"/>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Catering</w:t>
      </w:r>
    </w:p>
    <w:p w:rsidR="00B92458" w:rsidRPr="005A7139"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14" w:dyaOrig="16225">
          <v:shape id="_x0000_i1042" type="#_x0000_t75" style="width:408.75pt;height:567pt" o:ole="">
            <v:imagedata r:id="rId49" o:title=""/>
          </v:shape>
          <o:OLEObject Type="Embed" ProgID="Visio.Drawing.15" ShapeID="_x0000_i1042" DrawAspect="Content" ObjectID="_1553600570" r:id="rId50"/>
        </w:object>
      </w:r>
    </w:p>
    <w:p w:rsidR="00B92458" w:rsidRDefault="00B92458" w:rsidP="00B92458">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p>
    <w:p w:rsidR="00B92458" w:rsidRDefault="00B92458" w:rsidP="0082512E">
      <w:pP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Contact Us</w:t>
      </w:r>
    </w:p>
    <w:p w:rsidR="00B92458" w:rsidRPr="00803CD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52" w:dyaOrig="16207">
          <v:shape id="_x0000_i1043" type="#_x0000_t75" style="width:393pt;height:567pt" o:ole="">
            <v:imagedata r:id="rId51" o:title=""/>
          </v:shape>
          <o:OLEObject Type="Embed" ProgID="Visio.Drawing.15" ShapeID="_x0000_i1043" DrawAspect="Content" ObjectID="_1553600571" r:id="rId52"/>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Cart</w:t>
      </w:r>
    </w:p>
    <w:p w:rsidR="00B92458" w:rsidRPr="009000B2"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734" w:dyaOrig="16243">
          <v:shape id="_x0000_i1044" type="#_x0000_t75" style="width:410.25pt;height:567pt" o:ole="">
            <v:imagedata r:id="rId53" o:title=""/>
          </v:shape>
          <o:OLEObject Type="Embed" ProgID="Visio.Drawing.15" ShapeID="_x0000_i1044" DrawAspect="Content" ObjectID="_1553600572" r:id="rId54"/>
        </w:object>
      </w:r>
    </w:p>
    <w:p w:rsidR="00B92458" w:rsidRDefault="00B92458" w:rsidP="00B92458">
      <w:pPr>
        <w:jc w:val="both"/>
        <w:rPr>
          <w:rFonts w:ascii="Times New Roman" w:eastAsia="Times New Roman" w:hAnsi="Times New Roman" w:cs="Times New Roman"/>
          <w:b/>
        </w:rPr>
      </w:pPr>
    </w:p>
    <w:p w:rsidR="00B92458" w:rsidRDefault="00B92458" w:rsidP="00B92458">
      <w:pPr>
        <w:jc w:val="both"/>
        <w:rPr>
          <w:rFonts w:ascii="Times New Roman" w:eastAsia="Times New Roman" w:hAnsi="Times New Roman" w:cs="Times New Roman"/>
          <w:b/>
        </w:rPr>
      </w:pPr>
    </w:p>
    <w:p w:rsidR="0082512E" w:rsidRDefault="0082512E" w:rsidP="00B92458">
      <w:pPr>
        <w:jc w:val="both"/>
        <w:rPr>
          <w:rFonts w:ascii="Times New Roman" w:eastAsia="Times New Roman" w:hAnsi="Times New Roman" w:cs="Times New Roman"/>
          <w:b/>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Checkout</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rPr>
      </w:pPr>
      <w:r>
        <w:object w:dxaOrig="11246" w:dyaOrig="16215">
          <v:shape id="_x0000_i1045" type="#_x0000_t75" style="width:392.25pt;height:567pt;mso-position-vertical:absolute" o:ole="">
            <v:imagedata r:id="rId55" o:title=""/>
          </v:shape>
          <o:OLEObject Type="Embed" ProgID="Visio.Drawing.15" ShapeID="_x0000_i1045" DrawAspect="Content" ObjectID="_1553600573" r:id="rId56"/>
        </w:object>
      </w:r>
    </w:p>
    <w:p w:rsidR="00B92458" w:rsidRDefault="00B92458" w:rsidP="00B92458">
      <w:pPr>
        <w:jc w:val="both"/>
        <w:rPr>
          <w:rFonts w:ascii="Times New Roman" w:eastAsia="Times New Roman" w:hAnsi="Times New Roman" w:cs="Times New Roman"/>
          <w:b/>
        </w:rPr>
      </w:pPr>
    </w:p>
    <w:p w:rsidR="00B92458" w:rsidRDefault="00B92458" w:rsidP="00B92458">
      <w:pPr>
        <w:rPr>
          <w:rFonts w:ascii="Times New Roman" w:eastAsia="Times New Roman" w:hAnsi="Times New Roman" w:cs="Times New Roman"/>
          <w:b/>
          <w:sz w:val="40"/>
          <w:szCs w:val="40"/>
        </w:rPr>
      </w:pPr>
    </w:p>
    <w:p w:rsidR="0082512E" w:rsidRDefault="0082512E"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Sign Up</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3">
          <v:shape id="_x0000_i1046" type="#_x0000_t75" style="width:394.5pt;height:567pt" o:ole="">
            <v:imagedata r:id="rId57" o:title=""/>
          </v:shape>
          <o:OLEObject Type="Embed" ProgID="Visio.Drawing.15" ShapeID="_x0000_i1046" DrawAspect="Content" ObjectID="_1553600574" r:id="rId58"/>
        </w:object>
      </w:r>
    </w:p>
    <w:p w:rsidR="00B92458" w:rsidRDefault="00B92458" w:rsidP="00B92458">
      <w:pP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User Accounts</w:t>
      </w:r>
    </w:p>
    <w:p w:rsidR="00B92458" w:rsidRPr="009448A0" w:rsidRDefault="00B92458" w:rsidP="00B92458">
      <w:pPr>
        <w:jc w:val="center"/>
        <w:rPr>
          <w:rFonts w:ascii="Times New Roman" w:eastAsia="Times New Roman" w:hAnsi="Times New Roman" w:cs="Times New Roman"/>
          <w:b/>
          <w:sz w:val="21"/>
          <w:szCs w:val="21"/>
        </w:rPr>
      </w:pPr>
    </w:p>
    <w:p w:rsidR="00B92458" w:rsidRDefault="00B92458" w:rsidP="00B92458">
      <w:pPr>
        <w:jc w:val="center"/>
        <w:rPr>
          <w:rFonts w:ascii="Times New Roman" w:eastAsia="Times New Roman" w:hAnsi="Times New Roman" w:cs="Times New Roman"/>
          <w:b/>
          <w:sz w:val="40"/>
          <w:szCs w:val="40"/>
        </w:rPr>
      </w:pPr>
      <w:r>
        <w:object w:dxaOrig="11241" w:dyaOrig="16174">
          <v:shape id="_x0000_i1047" type="#_x0000_t75" style="width:394.5pt;height:567pt" o:ole="">
            <v:imagedata r:id="rId59" o:title=""/>
          </v:shape>
          <o:OLEObject Type="Embed" ProgID="Visio.Drawing.15" ShapeID="_x0000_i1047" DrawAspect="Content" ObjectID="_1553600575" r:id="rId60"/>
        </w:object>
      </w:r>
    </w:p>
    <w:p w:rsidR="00B92458" w:rsidRDefault="00B92458" w:rsidP="00B92458">
      <w:pPr>
        <w:jc w:val="center"/>
        <w:rPr>
          <w:rFonts w:ascii="Times New Roman" w:eastAsia="Times New Roman" w:hAnsi="Times New Roman" w:cs="Times New Roman"/>
          <w:b/>
          <w:sz w:val="40"/>
          <w:szCs w:val="40"/>
        </w:rPr>
      </w:pPr>
    </w:p>
    <w:p w:rsidR="00B92458" w:rsidRPr="00030E33" w:rsidRDefault="00B92458" w:rsidP="00B92458">
      <w:pPr>
        <w:jc w:val="both"/>
        <w:rPr>
          <w:sz w:val="21"/>
          <w:szCs w:val="21"/>
        </w:rPr>
      </w:pPr>
    </w:p>
    <w:p w:rsidR="00B92458" w:rsidRDefault="00B92458" w:rsidP="00B92458">
      <w:pPr>
        <w:pStyle w:val="Heading6"/>
        <w:rPr>
          <w:rFonts w:ascii="Times New Roman" w:eastAsia="Times New Roman" w:hAnsi="Times New Roman" w:cs="Times New Roman"/>
          <w:b/>
          <w:i/>
          <w:color w:val="auto"/>
          <w:sz w:val="32"/>
          <w:szCs w:val="32"/>
        </w:rPr>
      </w:pPr>
      <w:r>
        <w:rPr>
          <w:rFonts w:ascii="Times New Roman" w:eastAsia="Times New Roman" w:hAnsi="Times New Roman" w:cs="Times New Roman"/>
          <w:b/>
          <w:color w:val="auto"/>
          <w:sz w:val="32"/>
          <w:szCs w:val="32"/>
        </w:rPr>
        <w:lastRenderedPageBreak/>
        <w:t>III</w:t>
      </w:r>
      <w:r w:rsidRPr="004A0329">
        <w:rPr>
          <w:rFonts w:ascii="Times New Roman" w:eastAsia="Times New Roman" w:hAnsi="Times New Roman" w:cs="Times New Roman"/>
          <w:b/>
          <w:color w:val="auto"/>
          <w:sz w:val="32"/>
          <w:szCs w:val="32"/>
        </w:rPr>
        <w:t xml:space="preserve">. </w:t>
      </w:r>
      <w:r w:rsidRPr="00C012BA">
        <w:rPr>
          <w:rFonts w:ascii="Times New Roman" w:eastAsia="Times New Roman" w:hAnsi="Times New Roman" w:cs="Times New Roman"/>
          <w:b/>
          <w:color w:val="auto"/>
          <w:sz w:val="32"/>
          <w:szCs w:val="32"/>
        </w:rPr>
        <w:t>Skeleton site with layout, tables and form</w:t>
      </w:r>
    </w:p>
    <w:p w:rsidR="00B92458" w:rsidRPr="002C4873" w:rsidRDefault="00B92458" w:rsidP="00B92458"/>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Technical Design</w:t>
      </w:r>
    </w:p>
    <w:p w:rsidR="00B92458" w:rsidRDefault="00B92458" w:rsidP="00B92458"/>
    <w:p w:rsidR="00B92458" w:rsidRDefault="00B92458" w:rsidP="00B92458">
      <w:pPr>
        <w:rPr>
          <w:rFonts w:ascii="Times New Roman" w:hAnsi="Times New Roman" w:cs="Times New Roman"/>
          <w:sz w:val="21"/>
          <w:szCs w:val="21"/>
        </w:rPr>
      </w:pPr>
      <w:r>
        <w:rPr>
          <w:rFonts w:ascii="Times New Roman" w:hAnsi="Times New Roman" w:cs="Times New Roman"/>
          <w:sz w:val="21"/>
          <w:szCs w:val="21"/>
        </w:rPr>
        <w:t>Additional work:</w:t>
      </w:r>
    </w:p>
    <w:p w:rsidR="00B92458" w:rsidRDefault="00B92458" w:rsidP="00B92458">
      <w:pPr>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spent a lot of time on the forms indicating all required fields and have added error messages if the field is empty on incorrectly filled out. We have also started testing pattern recognition on form fields. On the catering page, for example: 1) names cannot contain numbers of symbols; 2) telephone number accepts only digits and is limited to 10 digits total; 3) email must contain an ‘@’ symbol and a ‘.com’; and 4) number of guest cannot be negative and must meet the minimum requirement of 50 guests. We plan to spend a lot of time making sure our forms are easy to use.</w:t>
      </w:r>
    </w:p>
    <w:p w:rsidR="00B92458"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The html pages were built so that popular screen resolutions and people with eye disabilities could maneuver more easily</w:t>
      </w:r>
      <w:r>
        <w:rPr>
          <w:rFonts w:ascii="Times New Roman" w:hAnsi="Times New Roman" w:cs="Times New Roman"/>
          <w:sz w:val="21"/>
          <w:szCs w:val="21"/>
        </w:rPr>
        <w:t>. However, we wanted to</w:t>
      </w:r>
      <w:r w:rsidRPr="001F3BE4">
        <w:rPr>
          <w:rFonts w:ascii="Times New Roman" w:hAnsi="Times New Roman" w:cs="Times New Roman"/>
          <w:sz w:val="21"/>
          <w:szCs w:val="21"/>
        </w:rPr>
        <w:t xml:space="preserve"> accommodate larger screens</w:t>
      </w:r>
      <w:r>
        <w:rPr>
          <w:rFonts w:ascii="Times New Roman" w:hAnsi="Times New Roman" w:cs="Times New Roman"/>
          <w:sz w:val="21"/>
          <w:szCs w:val="21"/>
        </w:rPr>
        <w:t xml:space="preserve"> as well</w:t>
      </w:r>
      <w:r w:rsidRPr="001F3BE4">
        <w:rPr>
          <w:rFonts w:ascii="Times New Roman" w:hAnsi="Times New Roman" w:cs="Times New Roman"/>
          <w:sz w:val="21"/>
          <w:szCs w:val="21"/>
        </w:rPr>
        <w:t xml:space="preserve">. The screen adjustments were not fully implemented </w:t>
      </w:r>
      <w:r>
        <w:rPr>
          <w:rFonts w:ascii="Times New Roman" w:hAnsi="Times New Roman" w:cs="Times New Roman"/>
          <w:sz w:val="21"/>
          <w:szCs w:val="21"/>
        </w:rPr>
        <w:t>because</w:t>
      </w:r>
      <w:r w:rsidRPr="001F3BE4">
        <w:rPr>
          <w:rFonts w:ascii="Times New Roman" w:hAnsi="Times New Roman" w:cs="Times New Roman"/>
          <w:sz w:val="21"/>
          <w:szCs w:val="21"/>
        </w:rPr>
        <w:t xml:space="preserve"> it was difficult to render the pages with many different formats nicely on larger screen sizes and it was difficult to access computers with different screen sizes. An effort was made so that some pages had a degree of formatting for larger screens.</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sidRPr="001F3BE4">
        <w:rPr>
          <w:rFonts w:ascii="Times New Roman" w:hAnsi="Times New Roman" w:cs="Times New Roman"/>
          <w:sz w:val="21"/>
          <w:szCs w:val="21"/>
        </w:rPr>
        <w:t>We have utilized the fotorama slideshow on the index page which automatically scrolls between images.</w:t>
      </w:r>
      <w:r>
        <w:rPr>
          <w:rFonts w:ascii="Times New Roman" w:hAnsi="Times New Roman" w:cs="Times New Roman"/>
          <w:sz w:val="21"/>
          <w:szCs w:val="21"/>
        </w:rPr>
        <w:t xml:space="preserve"> This is the center piece of the index page so we intend to edit this as we learn more about JavaScript.</w:t>
      </w:r>
    </w:p>
    <w:p w:rsidR="00B92458" w:rsidRPr="001F3BE4" w:rsidRDefault="00B92458" w:rsidP="00B92458">
      <w:pPr>
        <w:pStyle w:val="ListParagraph"/>
        <w:rPr>
          <w:rFonts w:ascii="Times New Roman" w:hAnsi="Times New Roman" w:cs="Times New Roman"/>
          <w:sz w:val="21"/>
          <w:szCs w:val="21"/>
        </w:rPr>
      </w:pPr>
    </w:p>
    <w:p w:rsidR="00B92458"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We tried to include accessibility features</w:t>
      </w:r>
      <w:r w:rsidRPr="001F3BE4">
        <w:rPr>
          <w:rFonts w:ascii="Times New Roman" w:hAnsi="Times New Roman" w:cs="Times New Roman"/>
          <w:sz w:val="21"/>
          <w:szCs w:val="21"/>
        </w:rPr>
        <w:t xml:space="preserve"> </w:t>
      </w:r>
      <w:r>
        <w:rPr>
          <w:rFonts w:ascii="Times New Roman" w:hAnsi="Times New Roman" w:cs="Times New Roman"/>
          <w:sz w:val="21"/>
          <w:szCs w:val="21"/>
        </w:rPr>
        <w:t xml:space="preserve">on our website. </w:t>
      </w:r>
      <w:r w:rsidRPr="001F3BE4">
        <w:rPr>
          <w:rFonts w:ascii="Times New Roman" w:hAnsi="Times New Roman" w:cs="Times New Roman"/>
          <w:sz w:val="21"/>
          <w:szCs w:val="21"/>
        </w:rPr>
        <w:t>Many of the navigation and fragment anchors link properly to their target destinations.</w:t>
      </w:r>
      <w:r>
        <w:rPr>
          <w:rFonts w:ascii="Times New Roman" w:hAnsi="Times New Roman" w:cs="Times New Roman"/>
          <w:sz w:val="21"/>
          <w:szCs w:val="21"/>
        </w:rPr>
        <w:t xml:space="preserve"> </w:t>
      </w:r>
    </w:p>
    <w:p w:rsidR="00B92458" w:rsidRPr="00D06896" w:rsidRDefault="00B92458" w:rsidP="00B92458">
      <w:pPr>
        <w:pStyle w:val="ListParagraph"/>
        <w:rPr>
          <w:rFonts w:ascii="Times New Roman" w:hAnsi="Times New Roman" w:cs="Times New Roman"/>
          <w:sz w:val="21"/>
          <w:szCs w:val="21"/>
        </w:rPr>
      </w:pPr>
    </w:p>
    <w:p w:rsidR="00B92458" w:rsidRPr="001F3BE4" w:rsidRDefault="00B92458" w:rsidP="00B92458">
      <w:pPr>
        <w:pStyle w:val="ListParagraph"/>
        <w:numPr>
          <w:ilvl w:val="0"/>
          <w:numId w:val="20"/>
        </w:numPr>
        <w:spacing w:line="276" w:lineRule="auto"/>
        <w:rPr>
          <w:rFonts w:ascii="Times New Roman" w:hAnsi="Times New Roman" w:cs="Times New Roman"/>
          <w:sz w:val="21"/>
          <w:szCs w:val="21"/>
        </w:rPr>
      </w:pPr>
      <w:r>
        <w:rPr>
          <w:rFonts w:ascii="Times New Roman" w:hAnsi="Times New Roman" w:cs="Times New Roman"/>
          <w:sz w:val="21"/>
          <w:szCs w:val="21"/>
        </w:rPr>
        <w:t>In general, we have not implemented most things involving JavaScript. However, we have started our research. For example, the modal bootstrap technique will be necessary for the products page to transition into the ‘pop-up’ page. We have also started experimenting with JavaScript for our form pages.</w:t>
      </w:r>
    </w:p>
    <w:p w:rsidR="00B92458" w:rsidRDefault="00B92458" w:rsidP="00B92458">
      <w:pPr>
        <w:jc w:val="both"/>
        <w:rPr>
          <w:rFonts w:ascii="Times New Roman" w:eastAsia="Times New Roman" w:hAnsi="Times New Roman" w:cs="Times New Roman"/>
          <w:b/>
        </w:rPr>
      </w:pPr>
    </w:p>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b/>
          <w:bCs/>
          <w:sz w:val="21"/>
          <w:szCs w:val="21"/>
        </w:rPr>
        <w:t>The Front Page</w:t>
      </w:r>
    </w:p>
    <w:p w:rsidR="00B92458"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Above the fold on the front page is the header and the fotorama. The fotorama fills up most of the screen with attractive dessert images and will auto-scroll. All the text in the header (including the logo) is the same colour, and meets W3C WCAG 2.0 guidelines for large and small text. The navigation links, which are contained within the header, utilize block anchors to create the effect of clickable buttons. When the browser width shrinks, the header height increases and the navigation links move down to a new line. Note that the header is fully functional without detracting from the content.</w:t>
      </w:r>
    </w:p>
    <w:p w:rsidR="00B92458" w:rsidRDefault="00B92458" w:rsidP="00B92458">
      <w:pPr>
        <w:rPr>
          <w:rFonts w:ascii="Times New Roman" w:eastAsia="Times New Roman" w:hAnsi="Times New Roman" w:cs="Times New Roman"/>
          <w:sz w:val="21"/>
          <w:szCs w:val="21"/>
        </w:rPr>
      </w:pPr>
    </w:p>
    <w:p w:rsidR="00B92458" w:rsidRPr="00FA22DB"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It was noticed however that fotorama slideshow was </w:t>
      </w:r>
      <w:r w:rsidRPr="00E455EE">
        <w:rPr>
          <w:rFonts w:ascii="Times New Roman" w:eastAsia="Times New Roman" w:hAnsi="Times New Roman" w:cs="Times New Roman"/>
          <w:b/>
          <w:sz w:val="21"/>
          <w:szCs w:val="21"/>
        </w:rPr>
        <w:t>not</w:t>
      </w:r>
      <w:r>
        <w:rPr>
          <w:rFonts w:ascii="Times New Roman" w:eastAsia="Times New Roman" w:hAnsi="Times New Roman" w:cs="Times New Roman"/>
          <w:sz w:val="21"/>
          <w:szCs w:val="21"/>
        </w:rPr>
        <w:t xml:space="preserve"> visible on </w:t>
      </w:r>
      <w:hyperlink r:id="rId61" w:history="1">
        <w:r w:rsidRPr="00353C8B">
          <w:rPr>
            <w:rStyle w:val="Hyperlink"/>
            <w:rFonts w:ascii="Times New Roman" w:eastAsia="Times New Roman" w:hAnsi="Times New Roman" w:cs="Times New Roman"/>
            <w:sz w:val="21"/>
            <w:szCs w:val="21"/>
          </w:rPr>
          <w:t>ftp://ftp.bcitdev.com/Milestone3Directory/htmlpages/index.html</w:t>
        </w:r>
      </w:hyperlink>
      <w:r>
        <w:rPr>
          <w:rFonts w:ascii="Times New Roman" w:eastAsia="Times New Roman" w:hAnsi="Times New Roman" w:cs="Times New Roman"/>
          <w:sz w:val="21"/>
          <w:szCs w:val="21"/>
        </w:rPr>
        <w:t xml:space="preserve"> and therefore can only be viewed through the zip file download through Desire2Learn Dropbox</w:t>
      </w:r>
    </w:p>
    <w:p w:rsidR="00B92458" w:rsidRDefault="00B92458" w:rsidP="00B92458">
      <w:pPr>
        <w:rPr>
          <w:rFonts w:ascii="Times New Roman" w:eastAsia="Times New Roman" w:hAnsi="Times New Roman" w:cs="Times New Roman"/>
          <w:sz w:val="21"/>
          <w:szCs w:val="21"/>
        </w:rPr>
      </w:pPr>
    </w:p>
    <w:p w:rsidR="00B92458" w:rsidRDefault="00B92458" w:rsidP="00B92458">
      <w:pPr>
        <w:ind w:firstLine="720"/>
        <w:rPr>
          <w:rFonts w:ascii="Times New Roman" w:eastAsia="Times New Roman" w:hAnsi="Times New Roman" w:cs="Times New Roman"/>
          <w:sz w:val="21"/>
          <w:szCs w:val="21"/>
        </w:rPr>
      </w:pPr>
    </w:p>
    <w:p w:rsidR="00B92458" w:rsidRPr="00E54B83"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F</w:t>
      </w:r>
      <w:r w:rsidRPr="00E54B83">
        <w:rPr>
          <w:rFonts w:ascii="Times New Roman" w:eastAsia="Times New Roman" w:hAnsi="Times New Roman" w:cs="Times New Roman"/>
          <w:sz w:val="21"/>
          <w:szCs w:val="21"/>
        </w:rPr>
        <w:t>or accessibility purposes, a “Skip to Content” link has been added to the header next to the logo. Using the tabindex property, we have made this link the first item highlighted when tabbing through the page.</w:t>
      </w:r>
    </w:p>
    <w:p w:rsidR="00B92458" w:rsidRDefault="00B92458" w:rsidP="00B92458">
      <w:pPr>
        <w:ind w:firstLine="720"/>
        <w:rPr>
          <w:rFonts w:ascii="Times New Roman" w:eastAsia="Times New Roman" w:hAnsi="Times New Roman" w:cs="Times New Roman"/>
          <w:sz w:val="21"/>
          <w:szCs w:val="21"/>
        </w:rPr>
      </w:pPr>
    </w:p>
    <w:p w:rsidR="00B92458" w:rsidRDefault="00B92458" w:rsidP="00B92458">
      <w:pPr>
        <w:keepNext/>
      </w:pPr>
      <w:r>
        <w:rPr>
          <w:rFonts w:ascii="Times New Roman" w:eastAsia="Times New Roman" w:hAnsi="Times New Roman" w:cs="Times New Roman"/>
          <w:noProof/>
          <w:sz w:val="24"/>
          <w:szCs w:val="24"/>
          <w:lang w:eastAsia="en-CA"/>
        </w:rPr>
        <w:lastRenderedPageBreak/>
        <w:drawing>
          <wp:inline distT="0" distB="0" distL="0" distR="0" wp14:anchorId="725481C7" wp14:editId="2F0392A6">
            <wp:extent cx="5943600" cy="2806065"/>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886D9C.tmp"/>
                    <pic:cNvPicPr/>
                  </pic:nvPicPr>
                  <pic:blipFill>
                    <a:blip r:embed="rId62">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B92458" w:rsidRDefault="00B92458" w:rsidP="00B92458">
      <w:pPr>
        <w:keepNext/>
      </w:pPr>
    </w:p>
    <w:p w:rsidR="00B92458" w:rsidRPr="00AF19B0" w:rsidRDefault="00B92458" w:rsidP="00B92458">
      <w:pPr>
        <w:keepNext/>
      </w:pPr>
      <w:r w:rsidRPr="00E54B83">
        <w:rPr>
          <w:rFonts w:ascii="Times New Roman" w:eastAsia="Times New Roman" w:hAnsi="Times New Roman" w:cs="Times New Roman"/>
          <w:sz w:val="21"/>
          <w:szCs w:val="21"/>
        </w:rPr>
        <w:t xml:space="preserve">Below the fold, we present news items and special events alongside attractive photos. </w:t>
      </w:r>
      <w:r>
        <w:rPr>
          <w:rFonts w:ascii="Times New Roman" w:eastAsia="Times New Roman" w:hAnsi="Times New Roman" w:cs="Times New Roman"/>
          <w:sz w:val="21"/>
          <w:szCs w:val="21"/>
        </w:rPr>
        <w:t xml:space="preserve">The font has excellent contrast and there is good use of white space. We tried to keep content short and concise and it is organized under headers and above dividers. </w:t>
      </w:r>
      <w:r w:rsidRPr="00E54B83">
        <w:rPr>
          <w:rFonts w:ascii="Times New Roman" w:eastAsia="Times New Roman" w:hAnsi="Times New Roman" w:cs="Times New Roman"/>
          <w:sz w:val="21"/>
          <w:szCs w:val="21"/>
        </w:rPr>
        <w:t>In the</w:t>
      </w:r>
      <w:r>
        <w:rPr>
          <w:rFonts w:ascii="Times New Roman" w:eastAsia="Times New Roman" w:hAnsi="Times New Roman" w:cs="Times New Roman"/>
          <w:sz w:val="21"/>
          <w:szCs w:val="21"/>
        </w:rPr>
        <w:t xml:space="preserve"> bottom-</w:t>
      </w:r>
      <w:r w:rsidRPr="00E54B83">
        <w:rPr>
          <w:rFonts w:ascii="Times New Roman" w:eastAsia="Times New Roman" w:hAnsi="Times New Roman" w:cs="Times New Roman"/>
          <w:sz w:val="21"/>
          <w:szCs w:val="21"/>
        </w:rPr>
        <w:t>right corner, a “Back to Top” link offers an efficient alternative to scrolling back up.</w:t>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sz w:val="21"/>
          <w:szCs w:val="21"/>
        </w:rPr>
        <w:t>At the bottom of the page is the footer. The colour scheme matches the header, (aside from the text size, which is smaller). In smaller browser widths, the four columns reduce to two, then one.</w:t>
      </w:r>
      <w:r>
        <w:rPr>
          <w:rFonts w:ascii="Times New Roman" w:eastAsia="Times New Roman" w:hAnsi="Times New Roman" w:cs="Times New Roman"/>
          <w:sz w:val="21"/>
          <w:szCs w:val="21"/>
        </w:rPr>
        <w:t xml:space="preserve"> The links in both the header and the footer have pseudo-classes upon hovering (an underline feature in the header and color change for the footer). Note that all buttons throughout the website have a hover affect as well.</w:t>
      </w:r>
    </w:p>
    <w:p w:rsidR="00B92458" w:rsidRPr="00AF19B0" w:rsidRDefault="00B92458" w:rsidP="00B92458"/>
    <w:p w:rsidR="00B92458" w:rsidRPr="00E54B83" w:rsidRDefault="00B92458" w:rsidP="00B92458">
      <w:pPr>
        <w:rPr>
          <w:rFonts w:ascii="Times New Roman" w:eastAsia="Times New Roman" w:hAnsi="Times New Roman" w:cs="Times New Roman"/>
          <w:sz w:val="21"/>
          <w:szCs w:val="21"/>
        </w:rPr>
      </w:pPr>
      <w:r w:rsidRPr="00E54B83">
        <w:rPr>
          <w:rFonts w:ascii="Times New Roman" w:eastAsia="Times New Roman" w:hAnsi="Times New Roman" w:cs="Times New Roman"/>
          <w:noProof/>
          <w:sz w:val="21"/>
          <w:szCs w:val="21"/>
          <w:lang w:eastAsia="en-CA"/>
        </w:rPr>
        <w:drawing>
          <wp:inline distT="0" distB="0" distL="0" distR="0" wp14:anchorId="371DBEC0" wp14:editId="0B2B9A6E">
            <wp:extent cx="5943600" cy="2810510"/>
            <wp:effectExtent l="0" t="0" r="0" b="889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837E2.tmp"/>
                    <pic:cNvPicPr/>
                  </pic:nvPicPr>
                  <pic:blipFill>
                    <a:blip r:embed="rId63">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B92458" w:rsidRPr="00E54B83"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Default="00B92458" w:rsidP="00B92458">
      <w:pPr>
        <w:rPr>
          <w:rFonts w:ascii="Times New Roman" w:eastAsia="Times New Roman" w:hAnsi="Times New Roman" w:cs="Times New Roman"/>
          <w:b/>
          <w:bCs/>
          <w:sz w:val="21"/>
          <w:szCs w:val="21"/>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lastRenderedPageBreak/>
        <w:t>Tables</w:t>
      </w:r>
    </w:p>
    <w:p w:rsidR="00B92458" w:rsidRPr="00663790" w:rsidRDefault="00B92458" w:rsidP="00B92458">
      <w:pPr>
        <w:rPr>
          <w:rFonts w:ascii="Times New Roman" w:eastAsia="Times New Roman" w:hAnsi="Times New Roman" w:cs="Times New Roman"/>
          <w:sz w:val="21"/>
          <w:szCs w:val="21"/>
        </w:rPr>
      </w:pPr>
    </w:p>
    <w:p w:rsidR="00B92458" w:rsidRPr="002F674F" w:rsidRDefault="00B92458" w:rsidP="00B92458">
      <w:pPr>
        <w:rPr>
          <w:rFonts w:ascii="Times New Roman" w:eastAsia="Times New Roman" w:hAnsi="Times New Roman" w:cs="Times New Roman"/>
          <w:sz w:val="24"/>
          <w:szCs w:val="24"/>
        </w:rPr>
      </w:pPr>
      <w:r w:rsidRPr="00663790">
        <w:rPr>
          <w:rFonts w:ascii="Times New Roman" w:eastAsia="Times New Roman" w:hAnsi="Times New Roman" w:cs="Times New Roman"/>
          <w:sz w:val="21"/>
          <w:szCs w:val="21"/>
        </w:rPr>
        <w:t>We have two tables on our site: the product listings on the Products page, and the Hours of Operation in the footer. Both utilize an invisible border. The table on the Products page is responsive, wrapping the data cells to the next line in smaller browser widths.</w:t>
      </w:r>
    </w:p>
    <w:p w:rsidR="00B92458" w:rsidRPr="002F674F" w:rsidRDefault="00B92458" w:rsidP="00B92458">
      <w:pPr>
        <w:rPr>
          <w:rFonts w:ascii="Times New Roman" w:eastAsia="Times New Roman" w:hAnsi="Times New Roman" w:cs="Times New Roman"/>
          <w:sz w:val="24"/>
          <w:szCs w:val="24"/>
        </w:rPr>
      </w:pPr>
      <w:r>
        <w:rPr>
          <w:rFonts w:eastAsia="Times New Roman"/>
          <w:b/>
          <w:bCs/>
          <w:noProof/>
          <w:lang w:eastAsia="en-CA"/>
        </w:rPr>
        <w:drawing>
          <wp:anchor distT="0" distB="0" distL="114300" distR="114300" simplePos="0" relativeHeight="251660288" behindDoc="0" locked="0" layoutInCell="1" allowOverlap="1" wp14:anchorId="22D016CD" wp14:editId="240769BA">
            <wp:simplePos x="0" y="0"/>
            <wp:positionH relativeFrom="column">
              <wp:posOffset>4572635</wp:posOffset>
            </wp:positionH>
            <wp:positionV relativeFrom="paragraph">
              <wp:posOffset>3582670</wp:posOffset>
            </wp:positionV>
            <wp:extent cx="1381125" cy="895350"/>
            <wp:effectExtent l="0" t="0" r="9525" b="0"/>
            <wp:wrapTopAndBottom/>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887CB3.tmp"/>
                    <pic:cNvPicPr/>
                  </pic:nvPicPr>
                  <pic:blipFill>
                    <a:blip r:embed="rId64">
                      <a:extLst>
                        <a:ext uri="{28A0092B-C50C-407E-A947-70E740481C1C}">
                          <a14:useLocalDpi xmlns:a14="http://schemas.microsoft.com/office/drawing/2010/main" val="0"/>
                        </a:ext>
                      </a:extLst>
                    </a:blip>
                    <a:stretch>
                      <a:fillRect/>
                    </a:stretch>
                  </pic:blipFill>
                  <pic:spPr>
                    <a:xfrm>
                      <a:off x="0" y="0"/>
                      <a:ext cx="1381125" cy="895350"/>
                    </a:xfrm>
                    <a:prstGeom prst="rect">
                      <a:avLst/>
                    </a:prstGeom>
                  </pic:spPr>
                </pic:pic>
              </a:graphicData>
            </a:graphic>
          </wp:anchor>
        </w:drawing>
      </w:r>
      <w:r>
        <w:rPr>
          <w:rFonts w:ascii="Times New Roman" w:eastAsia="Times New Roman" w:hAnsi="Times New Roman" w:cs="Times New Roman"/>
          <w:noProof/>
          <w:sz w:val="24"/>
          <w:szCs w:val="24"/>
          <w:lang w:eastAsia="en-CA"/>
        </w:rPr>
        <w:drawing>
          <wp:anchor distT="0" distB="0" distL="114300" distR="114300" simplePos="0" relativeHeight="251659264" behindDoc="1" locked="0" layoutInCell="1" allowOverlap="1" wp14:anchorId="4B6FC156" wp14:editId="1958E5FF">
            <wp:simplePos x="0" y="0"/>
            <wp:positionH relativeFrom="column">
              <wp:posOffset>0</wp:posOffset>
            </wp:positionH>
            <wp:positionV relativeFrom="paragraph">
              <wp:posOffset>258445</wp:posOffset>
            </wp:positionV>
            <wp:extent cx="4577080" cy="4267200"/>
            <wp:effectExtent l="0" t="0" r="0" b="0"/>
            <wp:wrapTopAndBottom/>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88BF2F.tmp"/>
                    <pic:cNvPicPr/>
                  </pic:nvPicPr>
                  <pic:blipFill>
                    <a:blip r:embed="rId65">
                      <a:extLst>
                        <a:ext uri="{28A0092B-C50C-407E-A947-70E740481C1C}">
                          <a14:useLocalDpi xmlns:a14="http://schemas.microsoft.com/office/drawing/2010/main" val="0"/>
                        </a:ext>
                      </a:extLst>
                    </a:blip>
                    <a:stretch>
                      <a:fillRect/>
                    </a:stretch>
                  </pic:blipFill>
                  <pic:spPr>
                    <a:xfrm>
                      <a:off x="0" y="0"/>
                      <a:ext cx="4577080" cy="4267200"/>
                    </a:xfrm>
                    <a:prstGeom prst="rect">
                      <a:avLst/>
                    </a:prstGeom>
                  </pic:spPr>
                </pic:pic>
              </a:graphicData>
            </a:graphic>
            <wp14:sizeRelH relativeFrom="margin">
              <wp14:pctWidth>0</wp14:pctWidth>
            </wp14:sizeRelH>
            <wp14:sizeRelV relativeFrom="margin">
              <wp14:pctHeight>0</wp14:pctHeight>
            </wp14:sizeRelV>
          </wp:anchor>
        </w:drawing>
      </w:r>
    </w:p>
    <w:p w:rsidR="00B92458" w:rsidRPr="002F674F" w:rsidRDefault="00B92458" w:rsidP="00B92458">
      <w:pPr>
        <w:rPr>
          <w:rFonts w:ascii="Times New Roman" w:eastAsia="Times New Roman" w:hAnsi="Times New Roman" w:cs="Times New Roman"/>
          <w:sz w:val="24"/>
          <w:szCs w:val="24"/>
        </w:rPr>
      </w:pPr>
    </w:p>
    <w:p w:rsidR="00B92458" w:rsidRPr="00663790" w:rsidRDefault="00B92458" w:rsidP="00B92458">
      <w:pPr>
        <w:rPr>
          <w:rFonts w:ascii="Times New Roman" w:eastAsia="Times New Roman" w:hAnsi="Times New Roman" w:cs="Times New Roman"/>
          <w:b/>
          <w:bCs/>
          <w:sz w:val="21"/>
          <w:szCs w:val="21"/>
        </w:rPr>
      </w:pPr>
      <w:r w:rsidRPr="00663790">
        <w:rPr>
          <w:rFonts w:ascii="Times New Roman" w:eastAsia="Times New Roman" w:hAnsi="Times New Roman" w:cs="Times New Roman"/>
          <w:b/>
          <w:bCs/>
          <w:sz w:val="21"/>
          <w:szCs w:val="21"/>
        </w:rPr>
        <w:t>Forms</w:t>
      </w:r>
    </w:p>
    <w:p w:rsidR="00B92458" w:rsidRPr="00663790" w:rsidRDefault="00B92458" w:rsidP="00B92458">
      <w:pPr>
        <w:rPr>
          <w:rFonts w:ascii="Times New Roman" w:eastAsia="Times New Roman" w:hAnsi="Times New Roman" w:cs="Times New Roman"/>
          <w:sz w:val="21"/>
          <w:szCs w:val="21"/>
        </w:rPr>
      </w:pPr>
    </w:p>
    <w:p w:rsidR="00B92458"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All the forms that include some form of submit </w:t>
      </w:r>
      <w:r w:rsidRPr="00663790">
        <w:rPr>
          <w:rFonts w:ascii="Times New Roman" w:eastAsia="Times New Roman" w:hAnsi="Times New Roman" w:cs="Times New Roman"/>
          <w:sz w:val="21"/>
          <w:szCs w:val="21"/>
        </w:rPr>
        <w:t>include form elements</w:t>
      </w:r>
      <w:r>
        <w:rPr>
          <w:rFonts w:ascii="Times New Roman" w:eastAsia="Times New Roman" w:hAnsi="Times New Roman" w:cs="Times New Roman"/>
          <w:sz w:val="21"/>
          <w:szCs w:val="21"/>
        </w:rPr>
        <w:t>, for example</w:t>
      </w:r>
      <w:r w:rsidRPr="00663790">
        <w:rPr>
          <w:rFonts w:ascii="Times New Roman" w:eastAsia="Times New Roman" w:hAnsi="Times New Roman" w:cs="Times New Roman"/>
          <w:sz w:val="21"/>
          <w:szCs w:val="21"/>
        </w:rPr>
        <w:t>: sign-up, catering and contact us (feedback). The sign-up page is styled similarly to sign-up pages found on other websites: logging into an existing account is set to the left while signing up for a new account is done on the right. For the catering page</w:t>
      </w:r>
      <w:r>
        <w:rPr>
          <w:rFonts w:ascii="Times New Roman" w:eastAsia="Times New Roman" w:hAnsi="Times New Roman" w:cs="Times New Roman"/>
          <w:sz w:val="21"/>
          <w:szCs w:val="21"/>
        </w:rPr>
        <w:t xml:space="preserve"> (see image below)</w:t>
      </w:r>
      <w:r w:rsidRPr="00663790">
        <w:rPr>
          <w:rFonts w:ascii="Times New Roman" w:eastAsia="Times New Roman" w:hAnsi="Times New Roman" w:cs="Times New Roman"/>
          <w:sz w:val="21"/>
          <w:szCs w:val="21"/>
        </w:rPr>
        <w:t xml:space="preserve">, we took into account the F-shaped reading pattern that was recognized in Jakob Nielson’s experiment and designed the form so that all elements lie in a single column. Finally, the contact page has a small section portioned out for customers to give quick feedback. </w:t>
      </w:r>
      <w:r>
        <w:rPr>
          <w:rFonts w:ascii="Times New Roman" w:eastAsia="Times New Roman" w:hAnsi="Times New Roman" w:cs="Times New Roman"/>
          <w:sz w:val="21"/>
          <w:szCs w:val="21"/>
        </w:rPr>
        <w:t>T</w:t>
      </w:r>
      <w:r w:rsidRPr="00663790">
        <w:rPr>
          <w:rFonts w:ascii="Times New Roman" w:eastAsia="Times New Roman" w:hAnsi="Times New Roman" w:cs="Times New Roman"/>
          <w:sz w:val="21"/>
          <w:szCs w:val="21"/>
        </w:rPr>
        <w:t>hese forms were designed to utilize good proximity.</w:t>
      </w:r>
    </w:p>
    <w:p w:rsidR="00B92458" w:rsidRDefault="00B92458" w:rsidP="00B92458">
      <w:pPr>
        <w:ind w:firstLine="720"/>
        <w:rPr>
          <w:rFonts w:ascii="Times New Roman" w:eastAsia="Times New Roman" w:hAnsi="Times New Roman" w:cs="Times New Roman"/>
          <w:sz w:val="21"/>
          <w:szCs w:val="21"/>
        </w:rPr>
      </w:pPr>
    </w:p>
    <w:p w:rsidR="00B92458" w:rsidRPr="00663790" w:rsidRDefault="00B92458" w:rsidP="00B92458">
      <w:pP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Pictures</w:t>
      </w:r>
    </w:p>
    <w:p w:rsidR="00B92458" w:rsidRPr="00663790" w:rsidRDefault="00B92458" w:rsidP="00B92458">
      <w:pPr>
        <w:ind w:firstLine="720"/>
        <w:rPr>
          <w:rFonts w:ascii="Times New Roman" w:eastAsia="Times New Roman" w:hAnsi="Times New Roman" w:cs="Times New Roman"/>
          <w:sz w:val="21"/>
          <w:szCs w:val="21"/>
        </w:rPr>
      </w:pPr>
    </w:p>
    <w:p w:rsidR="00B92458" w:rsidRPr="00227D21"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We would like to note that all pictures were obtained from Flickr (</w:t>
      </w:r>
      <w:hyperlink r:id="rId66" w:history="1">
        <w:r w:rsidRPr="00423129">
          <w:rPr>
            <w:rStyle w:val="Hyperlink"/>
            <w:rFonts w:ascii="Times New Roman" w:eastAsia="Times New Roman" w:hAnsi="Times New Roman" w:cs="Times New Roman"/>
            <w:sz w:val="21"/>
            <w:szCs w:val="21"/>
          </w:rPr>
          <w:t>www.flickr.com</w:t>
        </w:r>
      </w:hyperlink>
      <w:r>
        <w:rPr>
          <w:rFonts w:ascii="Times New Roman" w:eastAsia="Times New Roman" w:hAnsi="Times New Roman" w:cs="Times New Roman"/>
          <w:sz w:val="21"/>
          <w:szCs w:val="21"/>
        </w:rPr>
        <w:t>) and P</w:t>
      </w:r>
      <w:r w:rsidRPr="005548C2">
        <w:rPr>
          <w:rFonts w:ascii="Times New Roman" w:eastAsia="Times New Roman" w:hAnsi="Times New Roman" w:cs="Times New Roman"/>
          <w:sz w:val="21"/>
          <w:szCs w:val="21"/>
        </w:rPr>
        <w:t>ixabay</w:t>
      </w:r>
      <w:r>
        <w:rPr>
          <w:rFonts w:ascii="Times New Roman" w:eastAsia="Times New Roman" w:hAnsi="Times New Roman" w:cs="Times New Roman"/>
          <w:sz w:val="21"/>
          <w:szCs w:val="21"/>
        </w:rPr>
        <w:t xml:space="preserve"> </w:t>
      </w:r>
      <w:r w:rsidRPr="005548C2">
        <w:rPr>
          <w:rFonts w:ascii="Times New Roman" w:eastAsia="Times New Roman" w:hAnsi="Times New Roman" w:cs="Times New Roman"/>
          <w:sz w:val="21"/>
          <w:szCs w:val="21"/>
        </w:rPr>
        <w:t>(</w:t>
      </w:r>
      <w:hyperlink r:id="rId67" w:history="1">
        <w:r w:rsidRPr="005548C2">
          <w:rPr>
            <w:rStyle w:val="Hyperlink"/>
            <w:rFonts w:ascii="Times New Roman" w:eastAsia="Times New Roman" w:hAnsi="Times New Roman" w:cs="Times New Roman"/>
            <w:sz w:val="21"/>
            <w:szCs w:val="21"/>
          </w:rPr>
          <w:t>www.</w:t>
        </w:r>
        <w:r w:rsidRPr="005548C2">
          <w:rPr>
            <w:rStyle w:val="Hyperlink"/>
            <w:rFonts w:ascii="Times New Roman" w:hAnsi="Times New Roman" w:cs="Times New Roman"/>
            <w:sz w:val="21"/>
            <w:szCs w:val="21"/>
          </w:rPr>
          <w:t>p</w:t>
        </w:r>
        <w:r w:rsidRPr="005548C2">
          <w:rPr>
            <w:rStyle w:val="Hyperlink"/>
            <w:rFonts w:ascii="Times New Roman" w:eastAsia="Times New Roman" w:hAnsi="Times New Roman" w:cs="Times New Roman"/>
            <w:sz w:val="21"/>
            <w:szCs w:val="21"/>
          </w:rPr>
          <w:t>ixabay.com</w:t>
        </w:r>
      </w:hyperlink>
      <w:r w:rsidRPr="005548C2">
        <w:rPr>
          <w:rFonts w:ascii="Times New Roman" w:eastAsia="Times New Roman" w:hAnsi="Times New Roman" w:cs="Times New Roman"/>
          <w:sz w:val="21"/>
          <w:szCs w:val="21"/>
        </w:rPr>
        <w:t>)</w:t>
      </w:r>
      <w:r>
        <w:rPr>
          <w:rFonts w:ascii="Times New Roman" w:eastAsia="Times New Roman" w:hAnsi="Times New Roman" w:cs="Times New Roman"/>
          <w:sz w:val="21"/>
          <w:szCs w:val="21"/>
        </w:rPr>
        <w:t xml:space="preserve">. We ensured that all pictures are </w:t>
      </w:r>
      <w:r>
        <w:rPr>
          <w:rFonts w:ascii="Times New Roman" w:eastAsia="Times New Roman" w:hAnsi="Times New Roman" w:cs="Times New Roman"/>
          <w:i/>
          <w:sz w:val="21"/>
          <w:szCs w:val="21"/>
        </w:rPr>
        <w:t xml:space="preserve">public </w:t>
      </w:r>
      <w:r w:rsidRPr="006D2139">
        <w:rPr>
          <w:rFonts w:ascii="Times New Roman" w:eastAsia="Times New Roman" w:hAnsi="Times New Roman" w:cs="Times New Roman"/>
          <w:i/>
          <w:sz w:val="21"/>
          <w:szCs w:val="21"/>
        </w:rPr>
        <w:t>domain</w:t>
      </w:r>
      <w:r>
        <w:rPr>
          <w:rFonts w:ascii="Times New Roman" w:eastAsia="Times New Roman" w:hAnsi="Times New Roman" w:cs="Times New Roman"/>
          <w:sz w:val="21"/>
          <w:szCs w:val="21"/>
        </w:rPr>
        <w:t>. Other photos such as the specific allergy icons were self-drawn.</w:t>
      </w:r>
    </w:p>
    <w:p w:rsidR="00B92458" w:rsidRDefault="00B92458" w:rsidP="00B92458">
      <w:pPr>
        <w:jc w:val="both"/>
        <w:rPr>
          <w:rFonts w:ascii="Times New Roman" w:eastAsia="Times New Roman" w:hAnsi="Times New Roman" w:cs="Times New Roman"/>
          <w:b/>
        </w:rPr>
      </w:pPr>
      <w:r>
        <w:rPr>
          <w:rFonts w:ascii="Times New Roman" w:eastAsia="Times New Roman" w:hAnsi="Times New Roman" w:cs="Times New Roman"/>
          <w:noProof/>
          <w:sz w:val="24"/>
          <w:szCs w:val="24"/>
          <w:lang w:eastAsia="en-CA"/>
        </w:rPr>
        <w:lastRenderedPageBreak/>
        <w:drawing>
          <wp:anchor distT="0" distB="0" distL="114300" distR="114300" simplePos="0" relativeHeight="251661312" behindDoc="1" locked="0" layoutInCell="1" allowOverlap="1" wp14:anchorId="027C34BE" wp14:editId="72000CFA">
            <wp:simplePos x="0" y="0"/>
            <wp:positionH relativeFrom="column">
              <wp:posOffset>0</wp:posOffset>
            </wp:positionH>
            <wp:positionV relativeFrom="paragraph">
              <wp:posOffset>237490</wp:posOffset>
            </wp:positionV>
            <wp:extent cx="1905266" cy="5611008"/>
            <wp:effectExtent l="0" t="0" r="0" b="8890"/>
            <wp:wrapTight wrapText="bothSides">
              <wp:wrapPolygon edited="0">
                <wp:start x="0" y="0"/>
                <wp:lineTo x="0" y="21561"/>
                <wp:lineTo x="21384" y="21561"/>
                <wp:lineTo x="21384" y="0"/>
                <wp:lineTo x="0" y="0"/>
              </wp:wrapPolygon>
            </wp:wrapTight>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88A546.tmp"/>
                    <pic:cNvPicPr/>
                  </pic:nvPicPr>
                  <pic:blipFill>
                    <a:blip r:embed="rId68">
                      <a:extLst>
                        <a:ext uri="{28A0092B-C50C-407E-A947-70E740481C1C}">
                          <a14:useLocalDpi xmlns:a14="http://schemas.microsoft.com/office/drawing/2010/main" val="0"/>
                        </a:ext>
                      </a:extLst>
                    </a:blip>
                    <a:stretch>
                      <a:fillRect/>
                    </a:stretch>
                  </pic:blipFill>
                  <pic:spPr>
                    <a:xfrm>
                      <a:off x="0" y="0"/>
                      <a:ext cx="1905266" cy="5611008"/>
                    </a:xfrm>
                    <a:prstGeom prst="rect">
                      <a:avLst/>
                    </a:prstGeom>
                  </pic:spPr>
                </pic:pic>
              </a:graphicData>
            </a:graphic>
          </wp:anchor>
        </w:drawing>
      </w: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External Stylesheets</w:t>
      </w:r>
    </w:p>
    <w:p w:rsidR="00B92458" w:rsidRPr="000344A4"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Most of the styling in base.css applies to the header and footer (we have separate css stylesheets for page-specific styling). We have tried to apply styles so that the page is responsive to various browser widths. Therefore, the content width is not fixed in pixel values, but as a percentage of the browser width. The header and footer heights increase as browser width decreases to accommodate the items contained in them.</w:t>
      </w:r>
    </w:p>
    <w:p w:rsidR="00B92458" w:rsidRDefault="00B92458" w:rsidP="00B92458">
      <w:pPr>
        <w:ind w:firstLine="720"/>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w:t>
      </w:r>
      <w:r w:rsidRPr="000344A4">
        <w:rPr>
          <w:rFonts w:ascii="Times New Roman" w:eastAsia="Times New Roman" w:hAnsi="Times New Roman" w:cs="Times New Roman"/>
          <w:sz w:val="21"/>
          <w:szCs w:val="21"/>
        </w:rPr>
        <w:t xml:space="preserve">have a single stylesheet for print media. To help with legibility, we changed the font </w:t>
      </w:r>
      <w:r>
        <w:rPr>
          <w:rFonts w:ascii="Times New Roman" w:eastAsia="Times New Roman" w:hAnsi="Times New Roman" w:cs="Times New Roman"/>
          <w:sz w:val="21"/>
          <w:szCs w:val="21"/>
        </w:rPr>
        <w:t>to</w:t>
      </w:r>
      <w:r w:rsidRPr="000344A4">
        <w:rPr>
          <w:rFonts w:ascii="Times New Roman" w:eastAsia="Times New Roman" w:hAnsi="Times New Roman" w:cs="Times New Roman"/>
          <w:sz w:val="21"/>
          <w:szCs w:val="21"/>
        </w:rPr>
        <w:t xml:space="preserve"> Times New Roman and the font-size was changed to 14pt. Color </w:t>
      </w:r>
      <w:r>
        <w:rPr>
          <w:rFonts w:ascii="Times New Roman" w:eastAsia="Times New Roman" w:hAnsi="Times New Roman" w:cs="Times New Roman"/>
          <w:sz w:val="21"/>
          <w:szCs w:val="21"/>
        </w:rPr>
        <w:t>is predominantly black</w:t>
      </w:r>
      <w:r w:rsidRPr="000344A4">
        <w:rPr>
          <w:rFonts w:ascii="Times New Roman" w:eastAsia="Times New Roman" w:hAnsi="Times New Roman" w:cs="Times New Roman"/>
          <w:sz w:val="21"/>
          <w:szCs w:val="21"/>
        </w:rPr>
        <w:t xml:space="preserve"> with the exception of images. Other features, such as the fotorama, links (including the navbar, social media and sitemap) as well as buttons were removed to save </w:t>
      </w:r>
      <w:r>
        <w:rPr>
          <w:rFonts w:ascii="Times New Roman" w:eastAsia="Times New Roman" w:hAnsi="Times New Roman" w:cs="Times New Roman"/>
          <w:sz w:val="21"/>
          <w:szCs w:val="21"/>
        </w:rPr>
        <w:t>paper and ink for the user</w:t>
      </w:r>
      <w:r w:rsidRPr="000344A4">
        <w:rPr>
          <w:rFonts w:ascii="Times New Roman" w:eastAsia="Times New Roman" w:hAnsi="Times New Roman" w:cs="Times New Roman"/>
          <w:sz w:val="21"/>
          <w:szCs w:val="21"/>
        </w:rPr>
        <w:t>.</w:t>
      </w:r>
    </w:p>
    <w:p w:rsidR="00F56574" w:rsidRPr="000344A4" w:rsidRDefault="00F56574"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Due to vastly different layouts between pages (such as Contact Us versus About Us), each of the pages has an external style sheet containing page-specific styles. This allows us to float divs in different places as necessary.</w:t>
      </w:r>
    </w:p>
    <w:p w:rsidR="00106A46" w:rsidRDefault="00106A46" w:rsidP="00106A46">
      <w:pPr>
        <w:jc w:val="both"/>
        <w:rPr>
          <w:ins w:id="91" w:author="Eric" w:date="2017-03-23T20:13:00Z"/>
          <w:rFonts w:ascii="Times New Roman" w:eastAsia="Times New Roman" w:hAnsi="Times New Roman" w:cs="Times New Roman"/>
          <w:sz w:val="21"/>
          <w:szCs w:val="21"/>
        </w:rPr>
      </w:pPr>
    </w:p>
    <w:p w:rsidR="00106A46" w:rsidRDefault="00106A46" w:rsidP="00106A46">
      <w:pPr>
        <w:jc w:val="both"/>
        <w:rPr>
          <w:ins w:id="92" w:author="Eric" w:date="2017-03-23T20:13:00Z"/>
          <w:rFonts w:ascii="Times New Roman" w:eastAsia="Times New Roman" w:hAnsi="Times New Roman" w:cs="Times New Roman"/>
          <w:sz w:val="21"/>
          <w:szCs w:val="21"/>
        </w:rPr>
      </w:pPr>
      <w:ins w:id="93" w:author="Eric" w:date="2017-03-23T20:13:00Z">
        <w:r>
          <w:rPr>
            <w:rFonts w:ascii="Times New Roman" w:eastAsia="Times New Roman" w:hAnsi="Times New Roman" w:cs="Times New Roman"/>
            <w:sz w:val="21"/>
            <w:szCs w:val="21"/>
          </w:rPr>
          <w:t>However, the forms have a standardized style sheet: forms.css. This ensures that the basic structure (color, spacing, buttons, etc.) of each table is the same throughout the website.  For page-specific elements, we have separate style sheets: catering.css, contact.css and signin.css.</w:t>
        </w:r>
      </w:ins>
    </w:p>
    <w:p w:rsidR="00B92458" w:rsidRPr="000344A4" w:rsidRDefault="00B92458" w:rsidP="00B92458">
      <w:pPr>
        <w:jc w:val="both"/>
        <w:rPr>
          <w:rFonts w:ascii="Times New Roman" w:eastAsia="Times New Roman" w:hAnsi="Times New Roman" w:cs="Times New Roman"/>
          <w:sz w:val="21"/>
          <w:szCs w:val="21"/>
        </w:rPr>
      </w:pPr>
    </w:p>
    <w:p w:rsidR="00B92458" w:rsidRPr="000344A4" w:rsidRDefault="00B92458" w:rsidP="00B92458">
      <w:pPr>
        <w:jc w:val="both"/>
        <w:rPr>
          <w:rFonts w:ascii="Times New Roman" w:eastAsia="Times New Roman" w:hAnsi="Times New Roman" w:cs="Times New Roman"/>
          <w:sz w:val="21"/>
          <w:szCs w:val="21"/>
        </w:rPr>
      </w:pPr>
      <w:r w:rsidRPr="000344A4">
        <w:rPr>
          <w:rFonts w:ascii="Times New Roman" w:eastAsia="Times New Roman" w:hAnsi="Times New Roman" w:cs="Times New Roman"/>
          <w:sz w:val="21"/>
          <w:szCs w:val="21"/>
        </w:rPr>
        <w:t xml:space="preserve">From a programming standpoint, we </w:t>
      </w:r>
      <w:r>
        <w:rPr>
          <w:rFonts w:ascii="Times New Roman" w:eastAsia="Times New Roman" w:hAnsi="Times New Roman" w:cs="Times New Roman"/>
          <w:sz w:val="21"/>
          <w:szCs w:val="21"/>
        </w:rPr>
        <w:t xml:space="preserve">also </w:t>
      </w:r>
      <w:r w:rsidRPr="000344A4">
        <w:rPr>
          <w:rFonts w:ascii="Times New Roman" w:eastAsia="Times New Roman" w:hAnsi="Times New Roman" w:cs="Times New Roman"/>
          <w:sz w:val="21"/>
          <w:szCs w:val="21"/>
        </w:rPr>
        <w:t xml:space="preserve">decided to have separate css documents </w:t>
      </w:r>
      <w:r>
        <w:rPr>
          <w:rFonts w:ascii="Times New Roman" w:eastAsia="Times New Roman" w:hAnsi="Times New Roman" w:cs="Times New Roman"/>
          <w:sz w:val="21"/>
          <w:szCs w:val="21"/>
        </w:rPr>
        <w:t>for troubleshooting</w:t>
      </w:r>
      <w:r w:rsidRPr="000344A4">
        <w:rPr>
          <w:rFonts w:ascii="Times New Roman" w:eastAsia="Times New Roman" w:hAnsi="Times New Roman" w:cs="Times New Roman"/>
          <w:sz w:val="21"/>
          <w:szCs w:val="21"/>
        </w:rPr>
        <w:t xml:space="preserve">. This way, if we know we need to change something specific to the template (header, footer or content layout) we look at the base.css file. Other page-specific changes can be quickly located in their respective files. It </w:t>
      </w:r>
      <w:r>
        <w:rPr>
          <w:rFonts w:ascii="Times New Roman" w:eastAsia="Times New Roman" w:hAnsi="Times New Roman" w:cs="Times New Roman"/>
          <w:sz w:val="21"/>
          <w:szCs w:val="21"/>
        </w:rPr>
        <w:t>was a helpful design choice</w:t>
      </w:r>
      <w:r w:rsidRPr="000344A4">
        <w:rPr>
          <w:rFonts w:ascii="Times New Roman" w:eastAsia="Times New Roman" w:hAnsi="Times New Roman" w:cs="Times New Roman"/>
          <w:sz w:val="21"/>
          <w:szCs w:val="21"/>
        </w:rPr>
        <w:t xml:space="preserve"> during the creation and testing of this website.</w:t>
      </w: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92458">
      <w:pPr>
        <w:jc w:val="center"/>
        <w:rPr>
          <w:rFonts w:ascii="Times New Roman" w:eastAsia="Times New Roman" w:hAnsi="Times New Roman" w:cs="Times New Roman"/>
          <w:b/>
        </w:rPr>
      </w:pPr>
    </w:p>
    <w:p w:rsidR="0082512E" w:rsidRDefault="0082512E" w:rsidP="00B82A1C">
      <w:pP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Prototype Page</w:t>
      </w:r>
    </w:p>
    <w:p w:rsidR="00B92458" w:rsidRDefault="00B92458" w:rsidP="00B92458">
      <w:pPr>
        <w:rPr>
          <w:rFonts w:ascii="Times New Roman" w:eastAsia="Times New Roman" w:hAnsi="Times New Roman" w:cs="Times New Roman"/>
          <w:b/>
          <w:sz w:val="40"/>
          <w:szCs w:val="40"/>
        </w:rPr>
      </w:pPr>
    </w:p>
    <w:p w:rsidR="00B92458" w:rsidRDefault="00B92458" w:rsidP="00B92458">
      <w:pPr>
        <w:rPr>
          <w:rFonts w:ascii="Times New Roman" w:eastAsia="Times New Roman" w:hAnsi="Times New Roman" w:cs="Times New Roman"/>
          <w:b/>
          <w:bCs/>
          <w:sz w:val="21"/>
          <w:szCs w:val="21"/>
        </w:rPr>
      </w:pPr>
      <w:r w:rsidRPr="006C633E">
        <w:rPr>
          <w:rFonts w:ascii="Times New Roman" w:eastAsia="Times New Roman" w:hAnsi="Times New Roman" w:cs="Times New Roman"/>
          <w:b/>
          <w:bCs/>
          <w:sz w:val="21"/>
          <w:szCs w:val="21"/>
        </w:rPr>
        <w:t>Deviations from Milestones 1 and 2</w:t>
      </w:r>
    </w:p>
    <w:p w:rsidR="00B92458" w:rsidRPr="006C633E" w:rsidRDefault="00B92458" w:rsidP="00B92458">
      <w:pPr>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After </w:t>
      </w:r>
      <w:r>
        <w:rPr>
          <w:rFonts w:ascii="Times New Roman" w:eastAsia="Times New Roman" w:hAnsi="Times New Roman" w:cs="Times New Roman"/>
          <w:sz w:val="21"/>
          <w:szCs w:val="21"/>
        </w:rPr>
        <w:t>designing</w:t>
      </w:r>
      <w:r w:rsidRPr="006C633E">
        <w:rPr>
          <w:rFonts w:ascii="Times New Roman" w:eastAsia="Times New Roman" w:hAnsi="Times New Roman" w:cs="Times New Roman"/>
          <w:sz w:val="21"/>
          <w:szCs w:val="21"/>
        </w:rPr>
        <w:t xml:space="preserve"> </w:t>
      </w:r>
      <w:r>
        <w:rPr>
          <w:rFonts w:ascii="Times New Roman" w:eastAsia="Times New Roman" w:hAnsi="Times New Roman" w:cs="Times New Roman"/>
          <w:sz w:val="21"/>
          <w:szCs w:val="21"/>
        </w:rPr>
        <w:t xml:space="preserve">and testing </w:t>
      </w:r>
      <w:r w:rsidRPr="006C633E">
        <w:rPr>
          <w:rFonts w:ascii="Times New Roman" w:eastAsia="Times New Roman" w:hAnsi="Times New Roman" w:cs="Times New Roman"/>
          <w:sz w:val="21"/>
          <w:szCs w:val="21"/>
        </w:rPr>
        <w:t>the prototype (template.html) page, we have opted to change the layout from fluid to fixed percentage width. Since our content is quite minimal at the moment, the text looks extremely sparse when stretched to the full-page width on a wide screen. We have chosen to set the maximum width to 85% for the main body to retain a little bit of fluidity. We also feel that having vertical stripes on either side focuses the viewers’ attention towards the content section.</w:t>
      </w:r>
    </w:p>
    <w:p w:rsidR="00B92458" w:rsidRPr="006C633E" w:rsidRDefault="00B92458" w:rsidP="00B92458">
      <w:pPr>
        <w:jc w:val="both"/>
        <w:rPr>
          <w:rFonts w:ascii="Times New Roman" w:eastAsia="Times New Roman" w:hAnsi="Times New Roman" w:cs="Times New Roman"/>
          <w:sz w:val="21"/>
          <w:szCs w:val="21"/>
        </w:rPr>
      </w:pPr>
    </w:p>
    <w:p w:rsidR="00B92458" w:rsidRPr="006C633E" w:rsidRDefault="00B92458" w:rsidP="00B92458">
      <w:pPr>
        <w:jc w:val="both"/>
        <w:rPr>
          <w:rFonts w:ascii="Times New Roman" w:eastAsia="Times New Roman" w:hAnsi="Times New Roman" w:cs="Times New Roman"/>
          <w:sz w:val="21"/>
          <w:szCs w:val="21"/>
        </w:rPr>
      </w:pPr>
      <w:r w:rsidRPr="006C633E">
        <w:rPr>
          <w:rFonts w:ascii="Times New Roman" w:eastAsia="Times New Roman" w:hAnsi="Times New Roman" w:cs="Times New Roman"/>
          <w:sz w:val="21"/>
          <w:szCs w:val="21"/>
        </w:rPr>
        <w:t xml:space="preserve">Given the feedback from milestone 2, we have changed the colour scheme from analogous to monochromatic. This is due to the results from our A/B Testing, in which respondents favoured the monochromatic colour scheme </w:t>
      </w:r>
      <w:r w:rsidRPr="006C633E">
        <w:rPr>
          <w:rFonts w:ascii="Times New Roman" w:eastAsia="Times New Roman" w:hAnsi="Times New Roman" w:cs="Times New Roman"/>
          <w:sz w:val="21"/>
          <w:szCs w:val="21"/>
        </w:rPr>
        <w:lastRenderedPageBreak/>
        <w:t>over the analogous scheme that we originally proposed. The text section was also changed to white to add better contrast. See the A/B testing section for more details.</w:t>
      </w:r>
    </w:p>
    <w:p w:rsidR="00B92458" w:rsidRPr="006C633E" w:rsidRDefault="00B92458" w:rsidP="00B92458">
      <w:pPr>
        <w:jc w:val="both"/>
        <w:rPr>
          <w:rFonts w:ascii="Times New Roman" w:eastAsia="Times New Roman" w:hAnsi="Times New Roman" w:cs="Times New Roman"/>
          <w:sz w:val="21"/>
          <w:szCs w:val="21"/>
        </w:rPr>
      </w:pPr>
    </w:p>
    <w:p w:rsidR="00B92458" w:rsidRDefault="00B92458" w:rsidP="00B92458">
      <w:pPr>
        <w:jc w:val="both"/>
        <w:rPr>
          <w:rFonts w:ascii="Times New Roman" w:eastAsia="Times New Roman" w:hAnsi="Times New Roman" w:cs="Times New Roman"/>
          <w:b/>
          <w:sz w:val="21"/>
          <w:szCs w:val="21"/>
        </w:rPr>
      </w:pPr>
      <w:r w:rsidRPr="006C633E">
        <w:rPr>
          <w:rFonts w:ascii="Times New Roman" w:eastAsia="Times New Roman" w:hAnsi="Times New Roman" w:cs="Times New Roman"/>
          <w:sz w:val="21"/>
          <w:szCs w:val="21"/>
        </w:rPr>
        <w:t>In our original layout, we displayed the footer in 3 columns. Due to the size of the social media icons, we have decided to put them in a separate column, bringing the footer contents to four columns.</w:t>
      </w:r>
    </w:p>
    <w:p w:rsidR="00B92458" w:rsidRPr="00390D4D" w:rsidRDefault="00B92458" w:rsidP="00B92458">
      <w:pPr>
        <w:ind w:firstLine="720"/>
        <w:jc w:val="both"/>
        <w:rPr>
          <w:rFonts w:ascii="Times New Roman" w:eastAsia="Times New Roman" w:hAnsi="Times New Roman" w:cs="Times New Roman"/>
          <w:b/>
          <w:sz w:val="21"/>
          <w:szCs w:val="21"/>
        </w:rPr>
      </w:pPr>
    </w:p>
    <w:p w:rsidR="00B92458" w:rsidRDefault="00B92458" w:rsidP="00B92458">
      <w:pPr>
        <w:rPr>
          <w:rFonts w:ascii="Times New Roman" w:eastAsia="Times New Roman" w:hAnsi="Times New Roman" w:cs="Times New Roman"/>
          <w:b/>
          <w:bCs/>
          <w:sz w:val="21"/>
          <w:szCs w:val="21"/>
        </w:rPr>
      </w:pPr>
      <w:r w:rsidRPr="009D0FCB">
        <w:rPr>
          <w:rFonts w:ascii="Times New Roman" w:eastAsia="Times New Roman" w:hAnsi="Times New Roman" w:cs="Times New Roman"/>
          <w:b/>
          <w:bCs/>
          <w:sz w:val="21"/>
          <w:szCs w:val="21"/>
        </w:rPr>
        <w:t>Key Issues Encountered in Building the Site</w:t>
      </w:r>
    </w:p>
    <w:p w:rsidR="00B92458" w:rsidRPr="009D0FCB" w:rsidRDefault="00B92458" w:rsidP="00B92458">
      <w:pPr>
        <w:rPr>
          <w:rFonts w:ascii="Times New Roman" w:eastAsia="Times New Roman" w:hAnsi="Times New Roman" w:cs="Times New Roman"/>
          <w:sz w:val="21"/>
          <w:szCs w:val="21"/>
        </w:rPr>
      </w:pPr>
    </w:p>
    <w:p w:rsidR="00B92458" w:rsidRPr="009D6A3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spent a long time making the page layouts responsive to different browser widths. We encountered many persistent problems with divs jumping out of container elements; but once we fixed the issue, we felt incredibly empowered.</w:t>
      </w:r>
    </w:p>
    <w:p w:rsidR="00B92458" w:rsidRDefault="00B92458" w:rsidP="00B92458">
      <w:pPr>
        <w:jc w:val="center"/>
        <w:rPr>
          <w:rFonts w:ascii="Times New Roman" w:eastAsia="Times New Roman" w:hAnsi="Times New Roman" w:cs="Times New Roman"/>
          <w:b/>
          <w:sz w:val="40"/>
          <w:szCs w:val="40"/>
        </w:rPr>
      </w:pPr>
    </w:p>
    <w:p w:rsidR="00B92458" w:rsidRPr="002C4873" w:rsidRDefault="00B92458" w:rsidP="00B92458">
      <w:pPr>
        <w:pStyle w:val="Heading7"/>
        <w:rPr>
          <w:rFonts w:ascii="Times New Roman" w:hAnsi="Times New Roman" w:cs="Times New Roman"/>
          <w:b/>
          <w:i w:val="0"/>
          <w:sz w:val="24"/>
          <w:szCs w:val="24"/>
        </w:rPr>
      </w:pPr>
      <w:r>
        <w:rPr>
          <w:rFonts w:ascii="Times New Roman" w:eastAsia="Times New Roman" w:hAnsi="Times New Roman" w:cs="Times New Roman"/>
          <w:b/>
          <w:i w:val="0"/>
          <w:color w:val="auto"/>
          <w:sz w:val="24"/>
          <w:szCs w:val="24"/>
        </w:rPr>
        <w:t>A/B Testing</w:t>
      </w:r>
    </w:p>
    <w:p w:rsidR="00B92458" w:rsidRDefault="00B92458" w:rsidP="00B92458">
      <w:pPr>
        <w:rPr>
          <w:rFonts w:ascii="Times New Roman" w:eastAsia="Times New Roman" w:hAnsi="Times New Roman" w:cs="Times New Roman"/>
          <w:b/>
          <w:sz w:val="40"/>
          <w:szCs w:val="40"/>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In reviewing our web design, one aspect that we decided to test via A/B Testing was our color scheme. Choice A uses the colour scheme we proposed in Milestone 2. For choice B, we removed the purple colour and instead used a white background with black text for the content section. We stated in Milestone 1 that our target demographic is everyone; according to the textbook, neutral colors appeal to everyone, so we decided to add white to our design. The final design for choice B uses a red tint for the body background and white for the content background, while retaining the dark red colour for the header and footer backgrounds.</w:t>
      </w:r>
    </w:p>
    <w:p w:rsidR="00B92458" w:rsidRPr="009D0FCB" w:rsidRDefault="00B92458" w:rsidP="00B92458">
      <w:pPr>
        <w:rPr>
          <w:rFonts w:ascii="Times New Roman" w:eastAsia="Times New Roman" w:hAnsi="Times New Roman" w:cs="Times New Roman"/>
          <w:sz w:val="21"/>
          <w:szCs w:val="21"/>
        </w:rPr>
      </w:pPr>
    </w:p>
    <w:p w:rsidR="00B92458" w:rsidRPr="009D0FCB" w:rsidRDefault="00B92458" w:rsidP="00B92458">
      <w:pPr>
        <w:rPr>
          <w:rFonts w:ascii="Times New Roman" w:eastAsia="Times New Roman" w:hAnsi="Times New Roman" w:cs="Times New Roman"/>
          <w:sz w:val="21"/>
          <w:szCs w:val="21"/>
        </w:rPr>
      </w:pPr>
      <w:r w:rsidRPr="009D0FCB">
        <w:rPr>
          <w:rFonts w:ascii="Times New Roman" w:eastAsia="Times New Roman" w:hAnsi="Times New Roman" w:cs="Times New Roman"/>
          <w:sz w:val="21"/>
          <w:szCs w:val="21"/>
        </w:rPr>
        <w:t>We interviewed a total of 23 people (family, friends and colleagues) and the consensus was in favor of type B (15/23). The most interesting result is the fact that the older demographic unanimously selected the second version and explicitly cited legibility as the leading factor for their vote. Other compliments included the good use of white space as well as the added 'pop' that a white background gives to pictures and sections with color (text and logo in the header). Those who did not choose B explained that a pure white background can be too straining on the eyes. Although we attribute this to the brightness of their screens, it is a valid argument and have considered using other neutral colors, such as beige, as another test.</w:t>
      </w:r>
    </w:p>
    <w:p w:rsidR="00B92458" w:rsidRDefault="00B92458" w:rsidP="00B92458">
      <w:pPr>
        <w:jc w:val="center"/>
        <w:rPr>
          <w:rFonts w:ascii="Times New Roman" w:eastAsia="Times New Roman" w:hAnsi="Times New Roman" w:cs="Times New Roman"/>
          <w:b/>
          <w:sz w:val="40"/>
          <w:szCs w:val="40"/>
        </w:rPr>
      </w:pPr>
    </w:p>
    <w:p w:rsidR="00B92458" w:rsidRDefault="00B92458" w:rsidP="00B92458">
      <w:pPr>
        <w:jc w:val="center"/>
        <w:rPr>
          <w:rFonts w:ascii="Times New Roman" w:eastAsia="Times New Roman" w:hAnsi="Times New Roman" w:cs="Times New Roman"/>
          <w:b/>
          <w:sz w:val="40"/>
          <w:szCs w:val="40"/>
        </w:rPr>
      </w:pPr>
      <w:r>
        <w:rPr>
          <w:noProof/>
          <w:lang w:eastAsia="en-CA"/>
        </w:rPr>
        <mc:AlternateContent>
          <mc:Choice Requires="wpg">
            <w:drawing>
              <wp:inline distT="0" distB="0" distL="0" distR="0" wp14:anchorId="06FEB642" wp14:editId="74A2A783">
                <wp:extent cx="5731510" cy="2654497"/>
                <wp:effectExtent l="0" t="0" r="2540" b="0"/>
                <wp:docPr id="12" name="Group 12"/>
                <wp:cNvGraphicFramePr/>
                <a:graphic xmlns:a="http://schemas.openxmlformats.org/drawingml/2006/main">
                  <a:graphicData uri="http://schemas.microsoft.com/office/word/2010/wordprocessingGroup">
                    <wpg:wgp>
                      <wpg:cNvGrpSpPr/>
                      <wpg:grpSpPr>
                        <a:xfrm>
                          <a:off x="0" y="0"/>
                          <a:ext cx="5731510" cy="2654497"/>
                          <a:chOff x="0" y="0"/>
                          <a:chExt cx="5943600" cy="2752725"/>
                        </a:xfrm>
                      </wpg:grpSpPr>
                      <wps:wsp>
                        <wps:cNvPr id="10" name="Text Box 10"/>
                        <wps:cNvSpPr txBox="1"/>
                        <wps:spPr>
                          <a:xfrm>
                            <a:off x="0" y="2486025"/>
                            <a:ext cx="5943600" cy="266700"/>
                          </a:xfrm>
                          <a:prstGeom prst="rect">
                            <a:avLst/>
                          </a:prstGeom>
                          <a:solidFill>
                            <a:prstClr val="white"/>
                          </a:solidFill>
                          <a:ln>
                            <a:noFill/>
                          </a:ln>
                        </wps:spPr>
                        <wps:txbx>
                          <w:txbxContent>
                            <w:p w:rsidR="00550468" w:rsidRPr="000F45C5" w:rsidRDefault="00550468" w:rsidP="00B92458">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Screen Clipping"/>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wpg:wgp>
                  </a:graphicData>
                </a:graphic>
              </wp:inline>
            </w:drawing>
          </mc:Choice>
          <mc:Fallback>
            <w:pict>
              <v:group w14:anchorId="06FEB642" id="Group 12" o:spid="_x0000_s1026" style="width:451.3pt;height:209pt;mso-position-horizontal-relative:char;mso-position-vertical-relative:line" coordsize="59436,275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">
                <v:shapetype id="_x0000_t202" coordsize="21600,21600" o:spt="202" path="m,l,21600r21600,l21600,xe">
                  <v:stroke joinstyle="miter"/>
                  <v:path gradientshapeok="t" o:connecttype="rect"/>
                </v:shapetype>
                <v:shape id="Text Box 10" o:spid="_x0000_s1027" type="#_x0000_t202" style="position:absolute;top:2486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550468" w:rsidRPr="000F45C5" w:rsidRDefault="00550468" w:rsidP="00B92458">
                        <w:pPr>
                          <w:pStyle w:val="Caption"/>
                          <w:rPr>
                            <w:noProof/>
                            <w:sz w:val="28"/>
                            <w:szCs w:val="28"/>
                          </w:rPr>
                        </w:pPr>
                        <w:r>
                          <w:t xml:space="preserve">Figure </w:t>
                        </w:r>
                        <w:fldSimple w:instr=" SEQ Figure \* ARABIC ">
                          <w:r>
                            <w:rPr>
                              <w:noProof/>
                            </w:rPr>
                            <w:t>1</w:t>
                          </w:r>
                        </w:fldSimple>
                        <w:r>
                          <w:t xml:space="preserve"> Choice A of our A/B Test. This utilizes our original colour scheme proposed in Milestone 2.</w:t>
                        </w:r>
                      </w:p>
                    </w:txbxContent>
                  </v:textbox>
                </v:shape>
                <v:shape id="Picture 11" o:spid="_x0000_s1028" type="#_x0000_t75" alt="Screen Clipping" style="position:absolute;width:59436;height:24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">
                  <v:imagedata r:id="rId70" o:title="Screen Clipping"/>
                  <v:path arrowok="t"/>
                </v:shape>
                <w10:anchorlock/>
              </v:group>
            </w:pict>
          </mc:Fallback>
        </mc:AlternateContent>
      </w:r>
    </w:p>
    <w:p w:rsidR="00B92458" w:rsidRDefault="00B92458" w:rsidP="00B92458">
      <w:pPr>
        <w:jc w:val="center"/>
        <w:rPr>
          <w:rFonts w:ascii="Times New Roman" w:eastAsia="Times New Roman" w:hAnsi="Times New Roman" w:cs="Times New Roman"/>
          <w:b/>
          <w:sz w:val="40"/>
          <w:szCs w:val="40"/>
        </w:rPr>
      </w:pPr>
      <w:r>
        <w:rPr>
          <w:noProof/>
          <w:lang w:eastAsia="en-CA"/>
        </w:rPr>
        <w:lastRenderedPageBreak/>
        <mc:AlternateContent>
          <mc:Choice Requires="wpg">
            <w:drawing>
              <wp:inline distT="0" distB="0" distL="0" distR="0" wp14:anchorId="1F014CDF" wp14:editId="0FEEB94B">
                <wp:extent cx="5943600" cy="2885440"/>
                <wp:effectExtent l="0" t="0" r="0" b="0"/>
                <wp:docPr id="7" name="Group 7"/>
                <wp:cNvGraphicFramePr/>
                <a:graphic xmlns:a="http://schemas.openxmlformats.org/drawingml/2006/main">
                  <a:graphicData uri="http://schemas.microsoft.com/office/word/2010/wordprocessingGroup">
                    <wpg:wgp>
                      <wpg:cNvGrpSpPr/>
                      <wpg:grpSpPr>
                        <a:xfrm>
                          <a:off x="0" y="0"/>
                          <a:ext cx="5943600" cy="2885440"/>
                          <a:chOff x="0" y="0"/>
                          <a:chExt cx="5943600" cy="2885440"/>
                        </a:xfrm>
                      </wpg:grpSpPr>
                      <pic:pic xmlns:pic="http://schemas.openxmlformats.org/drawingml/2006/picture">
                        <pic:nvPicPr>
                          <pic:cNvPr id="8" name="Picture 8" descr="Screen Clipping"/>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wps:wsp>
                        <wps:cNvPr id="9" name="Text Box 9"/>
                        <wps:cNvSpPr txBox="1"/>
                        <wps:spPr>
                          <a:xfrm>
                            <a:off x="0" y="2495550"/>
                            <a:ext cx="5943600" cy="389890"/>
                          </a:xfrm>
                          <a:prstGeom prst="rect">
                            <a:avLst/>
                          </a:prstGeom>
                          <a:solidFill>
                            <a:prstClr val="white"/>
                          </a:solidFill>
                          <a:ln>
                            <a:noFill/>
                          </a:ln>
                        </wps:spPr>
                        <wps:txbx>
                          <w:txbxContent>
                            <w:p w:rsidR="00550468" w:rsidRPr="00183485" w:rsidRDefault="00550468" w:rsidP="00B92458">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014CDF" id="Group 7" o:spid="_x0000_s1029" style="width:468pt;height:227.2pt;mso-position-horizontal-relative:char;mso-position-vertical-relative:line" coordsize="59436,2885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">
                <v:shape id="Picture 8" o:spid="_x0000_s1030" type="#_x0000_t75" alt="Screen Clipping" style="position:absolute;width:59436;height:24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">
                  <v:imagedata r:id="rId72" o:title="Screen Clipping"/>
                  <v:path arrowok="t"/>
                </v:shape>
                <v:shape id="Text Box 9" o:spid="_x0000_s1031" type="#_x0000_t202" style="position:absolute;top:24955;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550468" w:rsidRPr="00183485" w:rsidRDefault="00550468" w:rsidP="00B92458">
                        <w:pPr>
                          <w:pStyle w:val="Caption"/>
                          <w:rPr>
                            <w:noProof/>
                            <w:sz w:val="28"/>
                            <w:szCs w:val="28"/>
                          </w:rPr>
                        </w:pPr>
                        <w:r>
                          <w:t xml:space="preserve">Figure </w:t>
                        </w:r>
                        <w:fldSimple w:instr=" SEQ Figure \* ARABIC ">
                          <w:r>
                            <w:rPr>
                              <w:noProof/>
                            </w:rPr>
                            <w:t>2</w:t>
                          </w:r>
                        </w:fldSimple>
                        <w:r>
                          <w:t xml:space="preserve"> Choice B of our A/B Test. A monochromatic design that includes black text on a white background for the content section.</w:t>
                        </w:r>
                      </w:p>
                    </w:txbxContent>
                  </v:textbox>
                </v:shape>
                <w10:anchorlock/>
              </v:group>
            </w:pict>
          </mc:Fallback>
        </mc:AlternateContent>
      </w:r>
    </w:p>
    <w:p w:rsidR="00B92458" w:rsidRDefault="00B92458" w:rsidP="00B92458">
      <w:pPr>
        <w:rPr>
          <w:rFonts w:ascii="Times New Roman" w:eastAsia="Times New Roman" w:hAnsi="Times New Roman" w:cs="Times New Roman"/>
          <w:b/>
          <w:bCs/>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b/>
          <w:bCs/>
          <w:sz w:val="21"/>
          <w:szCs w:val="21"/>
        </w:rPr>
        <w:t>Summary of</w:t>
      </w:r>
      <w:r w:rsidRPr="00314B9E">
        <w:rPr>
          <w:rFonts w:ascii="Times New Roman" w:eastAsia="Times New Roman" w:hAnsi="Times New Roman" w:cs="Times New Roman"/>
          <w:b/>
          <w:bCs/>
          <w:sz w:val="21"/>
          <w:szCs w:val="21"/>
        </w:rPr>
        <w:t xml:space="preserve"> Completed</w:t>
      </w:r>
      <w:r>
        <w:rPr>
          <w:rFonts w:ascii="Times New Roman" w:eastAsia="Times New Roman" w:hAnsi="Times New Roman" w:cs="Times New Roman"/>
          <w:b/>
          <w:bCs/>
          <w:sz w:val="21"/>
          <w:szCs w:val="21"/>
        </w:rPr>
        <w:t xml:space="preserve"> Items</w:t>
      </w:r>
      <w:r w:rsidRPr="00314B9E">
        <w:rPr>
          <w:rFonts w:ascii="Times New Roman" w:eastAsia="Times New Roman" w:hAnsi="Times New Roman" w:cs="Times New Roman"/>
          <w:b/>
          <w:bCs/>
          <w:sz w:val="21"/>
          <w:szCs w:val="21"/>
        </w:rPr>
        <w:t xml:space="preserve"> for this Milestone</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about.html</w:t>
      </w:r>
      <w:r>
        <w:rPr>
          <w:rFonts w:ascii="Times New Roman" w:eastAsia="Times New Roman" w:hAnsi="Times New Roman" w:cs="Times New Roman"/>
          <w:sz w:val="21"/>
          <w:szCs w:val="21"/>
        </w:rPr>
        <w:t xml:space="preserve"> (missing images)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cart.html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catering.html</w:t>
      </w:r>
      <w:r>
        <w:rPr>
          <w:rFonts w:ascii="Times New Roman" w:eastAsia="Times New Roman" w:hAnsi="Times New Roman" w:cs="Times New Roman"/>
          <w:sz w:val="21"/>
          <w:szCs w:val="21"/>
        </w:rPr>
        <w:t xml:space="preserve">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checkout.html</w:t>
      </w:r>
      <w:r>
        <w:rPr>
          <w:rFonts w:ascii="Times New Roman" w:eastAsia="Times New Roman" w:hAnsi="Times New Roman" w:cs="Times New Roman"/>
          <w:sz w:val="21"/>
          <w:szCs w:val="21"/>
        </w:rPr>
        <w:t xml:space="preserve"> (currently a placeholder, missing JavaScript and content)</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contact.html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index.html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popup.html</w:t>
      </w:r>
      <w:r>
        <w:rPr>
          <w:rFonts w:ascii="Times New Roman" w:eastAsia="Times New Roman" w:hAnsi="Times New Roman" w:cs="Times New Roman"/>
          <w:sz w:val="21"/>
          <w:szCs w:val="21"/>
        </w:rPr>
        <w:t xml:space="preserve"> (waiting for JavaScript Modal implementation) </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products.html</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signin.html</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template.html (prototype page)</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testimonials.html</w:t>
      </w:r>
      <w:r>
        <w:rPr>
          <w:rFonts w:ascii="Times New Roman" w:eastAsia="Times New Roman" w:hAnsi="Times New Roman" w:cs="Times New Roman"/>
          <w:sz w:val="21"/>
          <w:szCs w:val="21"/>
        </w:rPr>
        <w:t xml:space="preserve"> (missing content and images)</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useraccount.html</w:t>
      </w:r>
    </w:p>
    <w:p w:rsidR="00B92458" w:rsidRDefault="00B92458" w:rsidP="00B92458">
      <w:pPr>
        <w:rPr>
          <w:rFonts w:ascii="Times New Roman" w:eastAsia="Times New Roman" w:hAnsi="Times New Roman" w:cs="Times New Roman"/>
          <w:sz w:val="21"/>
          <w:szCs w:val="21"/>
        </w:rPr>
      </w:pPr>
    </w:p>
    <w:p w:rsidR="00B92458" w:rsidRPr="00314B9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CSS: </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base.css</w:t>
      </w:r>
    </w:p>
    <w:p w:rsidR="00B92458" w:rsidRPr="00314B9E"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printbase.css (print layout)</w:t>
      </w:r>
    </w:p>
    <w:p w:rsidR="00B92458" w:rsidRDefault="00B92458" w:rsidP="00B92458">
      <w:pPr>
        <w:pStyle w:val="ListParagraph"/>
        <w:numPr>
          <w:ilvl w:val="0"/>
          <w:numId w:val="21"/>
        </w:numPr>
        <w:spacing w:line="276" w:lineRule="auto"/>
        <w:rPr>
          <w:rFonts w:ascii="Times New Roman" w:eastAsia="Times New Roman" w:hAnsi="Times New Roman" w:cs="Times New Roman"/>
          <w:sz w:val="21"/>
          <w:szCs w:val="21"/>
        </w:rPr>
      </w:pPr>
      <w:r w:rsidRPr="00314B9E">
        <w:rPr>
          <w:rFonts w:ascii="Times New Roman" w:eastAsia="Times New Roman" w:hAnsi="Times New Roman" w:cs="Times New Roman"/>
          <w:sz w:val="21"/>
          <w:szCs w:val="21"/>
        </w:rPr>
        <w:t>CSS page-specific styles</w:t>
      </w:r>
      <w:r>
        <w:rPr>
          <w:rFonts w:ascii="Times New Roman" w:eastAsia="Times New Roman" w:hAnsi="Times New Roman" w:cs="Times New Roman"/>
          <w:sz w:val="21"/>
          <w:szCs w:val="21"/>
        </w:rPr>
        <w:t xml:space="preserve"> (one for each HTML page, except template.html)</w:t>
      </w:r>
    </w:p>
    <w:p w:rsidR="00B92458" w:rsidRDefault="00B92458" w:rsidP="00B92458">
      <w:pPr>
        <w:rPr>
          <w:rFonts w:ascii="Times New Roman" w:eastAsia="Times New Roman" w:hAnsi="Times New Roman" w:cs="Times New Roman"/>
          <w:sz w:val="21"/>
          <w:szCs w:val="21"/>
        </w:rPr>
      </w:pPr>
    </w:p>
    <w:p w:rsidR="00B92458" w:rsidRPr="008F2D6E" w:rsidRDefault="00B92458" w:rsidP="00B92458">
      <w:pPr>
        <w:rPr>
          <w:rFonts w:ascii="Times New Roman" w:eastAsia="Times New Roman" w:hAnsi="Times New Roman" w:cs="Times New Roman"/>
          <w:sz w:val="21"/>
          <w:szCs w:val="21"/>
        </w:rPr>
      </w:pPr>
      <w:r>
        <w:rPr>
          <w:rFonts w:ascii="Times New Roman" w:eastAsia="Times New Roman" w:hAnsi="Times New Roman" w:cs="Times New Roman"/>
          <w:sz w:val="21"/>
          <w:szCs w:val="21"/>
        </w:rPr>
        <w:t>Validation: ALL html and css pages have been validated with no errors! No validation icons were included since it was not specified.</w:t>
      </w:r>
    </w:p>
    <w:p w:rsidR="00E75333" w:rsidRDefault="00E75333">
      <w:pPr>
        <w:rPr>
          <w:rFonts w:ascii="Times New Roman" w:hAnsi="Times New Roman" w:cs="Times New Roman"/>
          <w:color w:val="000000"/>
          <w:sz w:val="22"/>
          <w:szCs w:val="22"/>
        </w:rPr>
      </w:pPr>
      <w:r>
        <w:rPr>
          <w:rFonts w:ascii="Times New Roman" w:hAnsi="Times New Roman" w:cs="Times New Roman"/>
          <w:color w:val="000000"/>
          <w:sz w:val="22"/>
          <w:szCs w:val="22"/>
        </w:rPr>
        <w:br w:type="page"/>
      </w:r>
    </w:p>
    <w:p w:rsidR="00E75333" w:rsidRPr="00A02ECB" w:rsidRDefault="00E75333" w:rsidP="00E75333">
      <w:pPr>
        <w:spacing w:line="360" w:lineRule="auto"/>
        <w:contextualSpacing/>
        <w:rPr>
          <w:rFonts w:ascii="Times New Roman" w:eastAsia="Times New Roman" w:hAnsi="Times New Roman" w:cs="Times New Roman"/>
          <w:b/>
        </w:rPr>
      </w:pPr>
      <w:r w:rsidRPr="00A02ECB">
        <w:rPr>
          <w:rFonts w:ascii="Times New Roman" w:eastAsia="Times New Roman" w:hAnsi="Times New Roman" w:cs="Times New Roman"/>
          <w:b/>
        </w:rPr>
        <w:lastRenderedPageBreak/>
        <w:t>IV.</w:t>
      </w:r>
      <w:r w:rsidRPr="00A02ECB">
        <w:rPr>
          <w:rFonts w:ascii="Times New Roman" w:eastAsia="Times New Roman" w:hAnsi="Times New Roman" w:cs="Times New Roman"/>
          <w:b/>
        </w:rPr>
        <w:tab/>
        <w:t>Deployed Javascript-enabled site (validated, tested)</w:t>
      </w:r>
    </w:p>
    <w:p w:rsidR="00E75333" w:rsidRDefault="00E75333" w:rsidP="00E75333">
      <w:pPr>
        <w:rPr>
          <w:rStyle w:val="fontstyle01"/>
          <w:rFonts w:ascii="Times New Roman" w:hAnsi="Times New Roman" w:cs="Times New Roman"/>
          <w:b/>
          <w:sz w:val="24"/>
        </w:rPr>
      </w:pPr>
      <w:r w:rsidRPr="00A02ECB">
        <w:rPr>
          <w:rStyle w:val="fontstyle01"/>
          <w:rFonts w:ascii="Times New Roman" w:hAnsi="Times New Roman" w:cs="Times New Roman"/>
          <w:b/>
          <w:sz w:val="24"/>
        </w:rPr>
        <w:t xml:space="preserve">URL </w:t>
      </w:r>
    </w:p>
    <w:p w:rsidR="00E75333" w:rsidRPr="00A02ECB" w:rsidRDefault="00E75333" w:rsidP="00E75333">
      <w:pPr>
        <w:rPr>
          <w:rStyle w:val="fontstyle01"/>
          <w:rFonts w:ascii="Times New Roman" w:hAnsi="Times New Roman" w:cs="Times New Roman"/>
          <w:b/>
          <w:sz w:val="24"/>
        </w:rPr>
      </w:pPr>
    </w:p>
    <w:p w:rsidR="00E75333" w:rsidRPr="00A02ECB" w:rsidRDefault="00E75333" w:rsidP="00E75333">
      <w:pPr>
        <w:rPr>
          <w:rStyle w:val="fontstyle01"/>
          <w:rFonts w:ascii="Times New Roman" w:hAnsi="Times New Roman" w:cs="Times New Roman"/>
          <w:b/>
        </w:rPr>
      </w:pPr>
      <w:r w:rsidRPr="00A02ECB">
        <w:rPr>
          <w:rStyle w:val="fontstyle01"/>
          <w:rFonts w:ascii="Times New Roman" w:hAnsi="Times New Roman" w:cs="Times New Roman"/>
        </w:rPr>
        <w:t>http://students.bcitdev.com/A01005523/Milestone4Directory/</w:t>
      </w:r>
      <w:r>
        <w:rPr>
          <w:rStyle w:val="fontstyle01"/>
          <w:rFonts w:ascii="Times New Roman" w:hAnsi="Times New Roman" w:cs="Times New Roman"/>
        </w:rPr>
        <w:t>views</w:t>
      </w:r>
      <w:r w:rsidRPr="00A02ECB">
        <w:rPr>
          <w:rStyle w:val="fontstyle01"/>
          <w:rFonts w:ascii="Times New Roman" w:hAnsi="Times New Roman" w:cs="Times New Roman"/>
        </w:rPr>
        <w:t>/index.html</w:t>
      </w:r>
      <w:r w:rsidRPr="00A02ECB">
        <w:rPr>
          <w:rStyle w:val="fontstyle21"/>
          <w:rFonts w:ascii="Times New Roman" w:hAnsi="Times New Roman" w:cs="Times New Roman"/>
          <w:b/>
        </w:rPr>
        <w:br/>
      </w:r>
    </w:p>
    <w:p w:rsidR="00E75333" w:rsidRDefault="00E75333" w:rsidP="00E75333">
      <w:pPr>
        <w:rPr>
          <w:rStyle w:val="fontstyle01"/>
          <w:rFonts w:ascii="Times New Roman" w:hAnsi="Times New Roman" w:cs="Times New Roman"/>
          <w:b/>
          <w:sz w:val="24"/>
          <w:szCs w:val="24"/>
        </w:rPr>
      </w:pPr>
      <w:r w:rsidRPr="00A02ECB">
        <w:rPr>
          <w:rStyle w:val="fontstyle01"/>
          <w:rFonts w:ascii="Times New Roman" w:hAnsi="Times New Roman" w:cs="Times New Roman"/>
          <w:b/>
          <w:sz w:val="24"/>
          <w:szCs w:val="24"/>
        </w:rPr>
        <w:t xml:space="preserve">List </w:t>
      </w:r>
      <w:r>
        <w:rPr>
          <w:rStyle w:val="fontstyle01"/>
          <w:rFonts w:ascii="Times New Roman" w:hAnsi="Times New Roman" w:cs="Times New Roman"/>
          <w:b/>
          <w:sz w:val="24"/>
          <w:szCs w:val="24"/>
        </w:rPr>
        <w:t>of Completed Items</w:t>
      </w:r>
    </w:p>
    <w:p w:rsidR="00E75333" w:rsidRPr="00A02ECB" w:rsidRDefault="00E75333" w:rsidP="00E75333">
      <w:pPr>
        <w:rPr>
          <w:rStyle w:val="fontstyle01"/>
          <w:rFonts w:ascii="Times New Roman" w:hAnsi="Times New Roman" w:cs="Times New Roman"/>
          <w:b/>
          <w:sz w:val="24"/>
          <w:szCs w:val="24"/>
        </w:rPr>
      </w:pP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backtop.js</w:t>
      </w: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cart.js</w:t>
      </w: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catering.js</w:t>
      </w:r>
    </w:p>
    <w:p w:rsidR="00E75333" w:rsidRPr="00A02ECB" w:rsidRDefault="00E75333" w:rsidP="00E75333">
      <w:pPr>
        <w:rPr>
          <w:rStyle w:val="fontstyle01"/>
          <w:rFonts w:ascii="Times New Roman" w:hAnsi="Times New Roman" w:cs="Times New Roman"/>
        </w:rPr>
      </w:pPr>
      <w:r w:rsidRPr="00A02ECB">
        <w:rPr>
          <w:rStyle w:val="fontstyle01"/>
          <w:rFonts w:ascii="Times New Roman" w:hAnsi="Times New Roman" w:cs="Times New Roman"/>
        </w:rPr>
        <w:t>contact.js</w:t>
      </w: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index.js</w:t>
      </w: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popup.js</w:t>
      </w: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products.js</w:t>
      </w:r>
    </w:p>
    <w:p w:rsidR="00E75333"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signin.js</w:t>
      </w:r>
    </w:p>
    <w:p w:rsidR="00E75333" w:rsidRDefault="00E75333" w:rsidP="00E75333">
      <w:pPr>
        <w:rPr>
          <w:rFonts w:ascii="Times New Roman" w:hAnsi="Times New Roman" w:cs="Times New Roman"/>
          <w:b/>
          <w:sz w:val="24"/>
          <w:szCs w:val="24"/>
        </w:rPr>
      </w:pPr>
    </w:p>
    <w:p w:rsidR="00E75333" w:rsidRPr="004A0A0A" w:rsidRDefault="00E75333" w:rsidP="00E75333">
      <w:pPr>
        <w:rPr>
          <w:rFonts w:ascii="Times New Roman" w:hAnsi="Times New Roman" w:cs="Times New Roman"/>
          <w:b/>
          <w:sz w:val="24"/>
          <w:szCs w:val="24"/>
        </w:rPr>
      </w:pPr>
      <w:r>
        <w:rPr>
          <w:rFonts w:ascii="Times New Roman" w:hAnsi="Times New Roman" w:cs="Times New Roman"/>
          <w:b/>
          <w:sz w:val="24"/>
          <w:szCs w:val="24"/>
        </w:rPr>
        <w:t>Form Validation Requirements</w:t>
      </w:r>
    </w:p>
    <w:p w:rsidR="00E75333" w:rsidRDefault="00E75333" w:rsidP="00E75333">
      <w:pPr>
        <w:rPr>
          <w:rFonts w:ascii="Times New Roman" w:hAnsi="Times New Roman" w:cs="Times New Roman"/>
        </w:rPr>
      </w:pPr>
    </w:p>
    <w:p w:rsidR="00E75333" w:rsidRDefault="00E75333" w:rsidP="00E75333">
      <w:pPr>
        <w:rPr>
          <w:rFonts w:ascii="Times New Roman" w:hAnsi="Times New Roman" w:cs="Times New Roman"/>
          <w:sz w:val="22"/>
          <w:szCs w:val="22"/>
        </w:rPr>
      </w:pPr>
      <w:r>
        <w:rPr>
          <w:rFonts w:ascii="Times New Roman" w:hAnsi="Times New Roman" w:cs="Times New Roman"/>
          <w:sz w:val="22"/>
          <w:szCs w:val="22"/>
        </w:rPr>
        <w:t xml:space="preserve">All submission fields that required server-side validation have been validated upon being filled and upon submission. No alert messages were used. </w:t>
      </w:r>
      <w:r w:rsidRPr="000A54CB">
        <w:rPr>
          <w:rFonts w:ascii="Times New Roman" w:hAnsi="Times New Roman" w:cs="Times New Roman"/>
          <w:sz w:val="22"/>
          <w:szCs w:val="22"/>
        </w:rPr>
        <w:t xml:space="preserve">Fields that required validation were focused and highlighted with a red border. </w:t>
      </w:r>
      <w:r>
        <w:rPr>
          <w:rFonts w:ascii="Times New Roman" w:hAnsi="Times New Roman" w:cs="Times New Roman"/>
          <w:sz w:val="22"/>
          <w:szCs w:val="22"/>
        </w:rPr>
        <w:t xml:space="preserve">In addition, fields with warning messages or empty fields blocked submission. User-friendly feedback is provided. </w:t>
      </w:r>
    </w:p>
    <w:p w:rsidR="00E75333" w:rsidRPr="00792737" w:rsidRDefault="00E75333" w:rsidP="00E75333">
      <w:pPr>
        <w:pStyle w:val="ListParagraph"/>
        <w:rPr>
          <w:rFonts w:ascii="Times New Roman" w:hAnsi="Times New Roman" w:cs="Times New Roman"/>
          <w:sz w:val="22"/>
          <w:szCs w:val="22"/>
        </w:rPr>
      </w:pPr>
    </w:p>
    <w:tbl>
      <w:tblPr>
        <w:tblStyle w:val="PlainTable1"/>
        <w:tblW w:w="0" w:type="auto"/>
        <w:tblLook w:val="04A0" w:firstRow="1" w:lastRow="0" w:firstColumn="1" w:lastColumn="0" w:noHBand="0" w:noVBand="1"/>
      </w:tblPr>
      <w:tblGrid>
        <w:gridCol w:w="1984"/>
        <w:gridCol w:w="2832"/>
        <w:gridCol w:w="4534"/>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Sign in</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83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4"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txtUsername</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4" w:type="dxa"/>
          </w:tcPr>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txtNewUser field.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txtPassword</w:t>
            </w:r>
          </w:p>
        </w:tc>
        <w:tc>
          <w:tcPr>
            <w:tcW w:w="283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w:t>
            </w:r>
          </w:p>
        </w:tc>
        <w:tc>
          <w:tcPr>
            <w:tcW w:w="4534" w:type="dxa"/>
          </w:tcPr>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We excluded validation for the sign in form because it should </w:t>
            </w:r>
            <w:r w:rsidRPr="00A02ECB">
              <w:rPr>
                <w:rFonts w:ascii="Times New Roman" w:hAnsi="Times New Roman" w:cs="Times New Roman"/>
                <w:b/>
                <w:sz w:val="20"/>
                <w:szCs w:val="20"/>
              </w:rPr>
              <w:t>only</w:t>
            </w:r>
            <w:r w:rsidRPr="00A02ECB">
              <w:rPr>
                <w:rFonts w:ascii="Times New Roman" w:hAnsi="Times New Roman" w:cs="Times New Roman"/>
                <w:sz w:val="20"/>
                <w:szCs w:val="20"/>
              </w:rPr>
              <w:t xml:space="preserve"> send a warning if the username/password combination does not match the database (which has not been implemented yet). Essentially, it would be the same RegEx as the txtNewPassword field.</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txtNewUser</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/^[a-zA-Z0-9_-]{3,15}$/</w:t>
            </w:r>
          </w:p>
        </w:tc>
        <w:tc>
          <w:tcPr>
            <w:tcW w:w="4534" w:type="dxa"/>
          </w:tcPr>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3-15 characters and can only include alphanumeric characters, underscores and dashes.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txtNewPassword</w:t>
            </w:r>
          </w:p>
        </w:tc>
        <w:tc>
          <w:tcPr>
            <w:tcW w:w="283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/^(?=.*[a-z])(?=.*[A-Z])(?=.*\d).{6,}$/</w:t>
            </w:r>
          </w:p>
        </w:tc>
        <w:tc>
          <w:tcPr>
            <w:tcW w:w="4534" w:type="dxa"/>
          </w:tcPr>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6 or more characters with at least one lowercase letter, one uppercase letter and one digit.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txtVerify</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w:t>
            </w:r>
          </w:p>
        </w:tc>
        <w:tc>
          <w:tcPr>
            <w:tcW w:w="4534" w:type="dxa"/>
          </w:tcPr>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match txtNewPassword.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lastRenderedPageBreak/>
              <w:t>txtEmail</w:t>
            </w:r>
          </w:p>
        </w:tc>
        <w:tc>
          <w:tcPr>
            <w:tcW w:w="283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w:t>
            </w:r>
            <w:r>
              <w:rPr>
                <w:rFonts w:ascii="Times New Roman" w:hAnsi="Times New Roman" w:cs="Times New Roman"/>
                <w:sz w:val="20"/>
                <w:szCs w:val="20"/>
              </w:rPr>
              <w:t>Z]+\.[a-zA-Z</w:t>
            </w:r>
            <w:r w:rsidRPr="00A02ECB">
              <w:rPr>
                <w:rFonts w:ascii="Times New Roman" w:hAnsi="Times New Roman" w:cs="Times New Roman"/>
                <w:sz w:val="20"/>
                <w:szCs w:val="20"/>
              </w:rPr>
              <w:t>]{2,3}/</w:t>
            </w:r>
          </w:p>
        </w:tc>
        <w:tc>
          <w:tcPr>
            <w:tcW w:w="4534" w:type="dxa"/>
          </w:tcPr>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The last 3-4 characters must be .com, .ca or .org. </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84"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chkRemember</w:t>
            </w:r>
          </w:p>
        </w:tc>
        <w:tc>
          <w:tcPr>
            <w:tcW w:w="283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Checkbox</w:t>
            </w:r>
          </w:p>
        </w:tc>
        <w:tc>
          <w:tcPr>
            <w:tcW w:w="4534" w:type="dxa"/>
          </w:tcPr>
          <w:p w:rsidR="00E75333" w:rsidRPr="00A02ECB" w:rsidRDefault="00E75333" w:rsidP="00E7533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Pr>
                <w:rFonts w:ascii="Times New Roman" w:hAnsi="Times New Roman" w:cs="Times New Roman"/>
                <w:sz w:val="20"/>
                <w:szCs w:val="20"/>
              </w:rPr>
              <w:t xml:space="preserve"> Can be in one of two states: checked or unchecked.</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Contact Us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txtName</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4530" w:type="dxa"/>
          </w:tcPr>
          <w:p w:rsidR="00E75333" w:rsidRPr="00A02ECB" w:rsidRDefault="00E75333" w:rsidP="00E7533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cannot contain numbers or symbols.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/^[a-zA-Z\d_]+\@[a-zA-</w:t>
            </w:r>
            <w:r>
              <w:rPr>
                <w:rFonts w:ascii="Times New Roman" w:hAnsi="Times New Roman" w:cs="Times New Roman"/>
                <w:sz w:val="20"/>
                <w:szCs w:val="20"/>
              </w:rPr>
              <w:t>Z]+\.[a-zA-Z</w:t>
            </w:r>
            <w:r w:rsidRPr="00A02ECB">
              <w:rPr>
                <w:rFonts w:ascii="Times New Roman" w:hAnsi="Times New Roman" w:cs="Times New Roman"/>
                <w:sz w:val="20"/>
                <w:szCs w:val="20"/>
              </w:rPr>
              <w:t>]{2,3}/</w:t>
            </w:r>
          </w:p>
        </w:tc>
        <w:tc>
          <w:tcPr>
            <w:tcW w:w="4530" w:type="dxa"/>
          </w:tcPr>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taFeedback</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0" w:type="dxa"/>
          </w:tcPr>
          <w:p w:rsidR="00E75333" w:rsidRPr="00A02ECB" w:rsidRDefault="00E75333" w:rsidP="00E75333">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912"/>
        <w:gridCol w:w="2905"/>
        <w:gridCol w:w="4533"/>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Catering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05"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3"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txtFirstName</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E75333" w:rsidRPr="00A02ECB" w:rsidRDefault="00E75333" w:rsidP="00E75333">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txtLastName</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E75333" w:rsidRPr="00A02ECB" w:rsidRDefault="00E75333" w:rsidP="00E7533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txtPhone_0, txtPhone_1, txtPhone_2</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E75333" w:rsidRPr="00A02ECB" w:rsidRDefault="00E75333" w:rsidP="00E7533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Pr>
                <w:rFonts w:ascii="Times New Roman" w:hAnsi="Times New Roman" w:cs="Times New Roman"/>
                <w:sz w:val="20"/>
                <w:szCs w:val="20"/>
              </w:rPr>
              <w:t>s</w:t>
            </w:r>
            <w:r w:rsidRPr="00A02ECB">
              <w:rPr>
                <w:rFonts w:ascii="Times New Roman" w:hAnsi="Times New Roman" w:cs="Times New Roman"/>
                <w:sz w:val="20"/>
                <w:szCs w:val="20"/>
              </w:rPr>
              <w:t xml:space="preserve"> – cannot be blank.</w:t>
            </w:r>
          </w:p>
          <w:p w:rsidR="00E75333" w:rsidRPr="00A02ECB" w:rsidRDefault="00E75333" w:rsidP="00E7533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txtPhone_0 and txtPhone_1 must have 3 digits.</w:t>
            </w:r>
          </w:p>
          <w:p w:rsidR="00E75333" w:rsidRPr="00A02ECB" w:rsidRDefault="00E75333" w:rsidP="00E7533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txtPhone_2 must have 4 digits.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txtEmail</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/^[a-zA-Z\d_]+\@[a-zA-Z]+\.[a-zA-Z</w:t>
            </w:r>
            <w:r w:rsidRPr="00A02ECB">
              <w:rPr>
                <w:rFonts w:ascii="Times New Roman" w:hAnsi="Times New Roman" w:cs="Times New Roman"/>
                <w:sz w:val="20"/>
                <w:szCs w:val="20"/>
              </w:rPr>
              <w:t>]{2,3}/</w:t>
            </w:r>
          </w:p>
        </w:tc>
        <w:tc>
          <w:tcPr>
            <w:tcW w:w="4533" w:type="dxa"/>
          </w:tcPr>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An email cannot contain whitespaces. It must precede with an alphanumeric string (including underscores), followed by an @ symbol, another string, a period and ends in 2-3 alpha characters. </w:t>
            </w:r>
          </w:p>
          <w:p w:rsidR="00E75333" w:rsidRPr="00A02ECB" w:rsidRDefault="00E75333" w:rsidP="00E7533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last 3-4 characters must be .com, .ca or .org.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txtOrganization</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E75333" w:rsidRPr="00A02ECB" w:rsidRDefault="00E75333" w:rsidP="00E75333">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txtAddress</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/[^0-9a-zA-Z]+/</w:t>
            </w:r>
          </w:p>
        </w:tc>
        <w:tc>
          <w:tcPr>
            <w:tcW w:w="4533" w:type="dxa"/>
            <w:tcBorders>
              <w:bottom w:val="single" w:sz="4" w:space="0" w:color="BFBFBF" w:themeColor="background1" w:themeShade="BF"/>
            </w:tcBorders>
          </w:tcPr>
          <w:p w:rsidR="00E75333" w:rsidRPr="00A02ECB" w:rsidRDefault="00E75333" w:rsidP="00E7533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alphanumeric.</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txtDate</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(widget)</w:t>
            </w:r>
          </w:p>
        </w:tc>
        <w:tc>
          <w:tcPr>
            <w:tcW w:w="4533" w:type="dxa"/>
            <w:tcBorders>
              <w:bottom w:val="single" w:sz="4" w:space="0" w:color="BFBFBF" w:themeColor="background1" w:themeShade="BF"/>
            </w:tcBorders>
            <w:shd w:val="clear" w:color="auto" w:fill="auto"/>
          </w:tcPr>
          <w:p w:rsidR="00E75333" w:rsidRPr="00A02ECB" w:rsidRDefault="00E75333" w:rsidP="00E75333">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be at least 14 </w:t>
            </w:r>
            <w:r>
              <w:rPr>
                <w:rFonts w:ascii="Times New Roman" w:hAnsi="Times New Roman" w:cs="Times New Roman"/>
                <w:sz w:val="20"/>
                <w:szCs w:val="20"/>
              </w:rPr>
              <w:t xml:space="preserve">full </w:t>
            </w:r>
            <w:r w:rsidRPr="00A02ECB">
              <w:rPr>
                <w:rFonts w:ascii="Times New Roman" w:hAnsi="Times New Roman" w:cs="Times New Roman"/>
                <w:sz w:val="20"/>
                <w:szCs w:val="20"/>
              </w:rPr>
              <w:t>days from the current date.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lastRenderedPageBreak/>
              <w:t>txtStartTime</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(widget)</w:t>
            </w:r>
          </w:p>
        </w:tc>
        <w:tc>
          <w:tcPr>
            <w:tcW w:w="4533" w:type="dxa"/>
            <w:tcBorders>
              <w:top w:val="single" w:sz="4" w:space="0" w:color="BFBFBF" w:themeColor="background1" w:themeShade="BF"/>
            </w:tcBorders>
          </w:tcPr>
          <w:p w:rsidR="00E75333" w:rsidRPr="00A02ECB" w:rsidRDefault="00E75333" w:rsidP="00E75333">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It must be after 8:00AM on weekdays and must be after 10:00AM on weekends. </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txtEndTime</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(widget)</w:t>
            </w:r>
          </w:p>
        </w:tc>
        <w:tc>
          <w:tcPr>
            <w:tcW w:w="4533" w:type="dxa"/>
          </w:tcPr>
          <w:p w:rsidR="00E75333" w:rsidRPr="00A02ECB" w:rsidRDefault="00E75333" w:rsidP="00E7533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before 4:00PM on weekdays and must be after 3:00PM on weekends.</w:t>
            </w:r>
          </w:p>
          <w:p w:rsidR="00E75333" w:rsidRPr="00A02ECB" w:rsidRDefault="00E75333" w:rsidP="00E7533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after the start time.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lstFunction</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 / Datalist</w:t>
            </w: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/[^a-zA-Z]+/</w:t>
            </w:r>
          </w:p>
        </w:tc>
        <w:tc>
          <w:tcPr>
            <w:tcW w:w="4533" w:type="dxa"/>
          </w:tcPr>
          <w:p w:rsidR="00E75333" w:rsidRPr="00A02ECB" w:rsidRDefault="00E75333" w:rsidP="00E75333">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can only include alpha characters.</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txtGuests</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w:t>
            </w:r>
          </w:p>
        </w:tc>
        <w:tc>
          <w:tcPr>
            <w:tcW w:w="4533" w:type="dxa"/>
          </w:tcPr>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numerical.</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at least 50 and no more than 250.</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chkBrownies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chkCakes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chkCookies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chkCupcakes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chkDonuts</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chkMacarons</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Checkbox</w:t>
            </w:r>
          </w:p>
        </w:tc>
        <w:tc>
          <w:tcPr>
            <w:tcW w:w="4533" w:type="dxa"/>
          </w:tcPr>
          <w:p w:rsidR="00E75333" w:rsidRPr="00A02ECB" w:rsidRDefault="00E75333" w:rsidP="00E75333">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r>
              <w:rPr>
                <w:rFonts w:ascii="Times New Roman" w:hAnsi="Times New Roman" w:cs="Times New Roman"/>
                <w:sz w:val="20"/>
                <w:szCs w:val="20"/>
              </w:rPr>
              <w:t xml:space="preserve"> Each can be in one of two states: checked or unchecked.</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taAllergies</w:t>
            </w:r>
          </w:p>
        </w:tc>
        <w:tc>
          <w:tcPr>
            <w:tcW w:w="2905"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E75333" w:rsidRPr="00A02ECB" w:rsidRDefault="00E75333" w:rsidP="00E75333">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taComments</w:t>
            </w:r>
          </w:p>
        </w:tc>
        <w:tc>
          <w:tcPr>
            <w:tcW w:w="2905"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Textarea</w:t>
            </w:r>
          </w:p>
        </w:tc>
        <w:tc>
          <w:tcPr>
            <w:tcW w:w="4533" w:type="dxa"/>
          </w:tcPr>
          <w:p w:rsidR="00E75333" w:rsidRPr="00A02ECB" w:rsidRDefault="00E75333" w:rsidP="00E75333">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No validation required.</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FORM on page: Cart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txtQuantity1, txtQuantity2, txtQuantity3,</w:t>
            </w:r>
          </w:p>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txtQuantity4</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Pr="00A02ECB">
              <w:rPr>
                <w:rFonts w:ascii="Times New Roman" w:hAnsi="Times New Roman" w:cs="Times New Roman"/>
                <w:sz w:val="20"/>
                <w:szCs w:val="20"/>
              </w:rPr>
              <w:t>ext</w:t>
            </w:r>
          </w:p>
        </w:tc>
        <w:tc>
          <w:tcPr>
            <w:tcW w:w="4530" w:type="dxa"/>
          </w:tcPr>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w:t>
            </w:r>
            <w:r>
              <w:rPr>
                <w:rFonts w:ascii="Times New Roman" w:hAnsi="Times New Roman" w:cs="Times New Roman"/>
                <w:sz w:val="20"/>
                <w:szCs w:val="20"/>
              </w:rPr>
              <w:t>s</w:t>
            </w:r>
            <w:r w:rsidRPr="00A02ECB">
              <w:rPr>
                <w:rFonts w:ascii="Times New Roman" w:hAnsi="Times New Roman" w:cs="Times New Roman"/>
                <w:sz w:val="20"/>
                <w:szCs w:val="20"/>
              </w:rPr>
              <w:t xml:space="preserve"> – cannot be blank.</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 value between 1-100 (inclusive).</w:t>
            </w:r>
          </w:p>
        </w:tc>
      </w:tr>
    </w:tbl>
    <w:p w:rsidR="00E75333" w:rsidRPr="00A02ECB" w:rsidRDefault="00E75333" w:rsidP="00E75333">
      <w:pPr>
        <w:rPr>
          <w:rFonts w:ascii="Times New Roman" w:hAnsi="Times New Roman" w:cs="Times New Roman"/>
          <w:sz w:val="20"/>
          <w:szCs w:val="20"/>
        </w:rPr>
      </w:pPr>
    </w:p>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 xml:space="preserve">FORM on page: </w:t>
            </w:r>
            <w:r>
              <w:rPr>
                <w:rFonts w:ascii="Times New Roman" w:hAnsi="Times New Roman" w:cs="Times New Roman"/>
                <w:sz w:val="20"/>
                <w:szCs w:val="20"/>
              </w:rPr>
              <w:t>Products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Data Format/RegExp</w:t>
            </w:r>
          </w:p>
        </w:tc>
        <w:tc>
          <w:tcPr>
            <w:tcW w:w="4530" w:type="dxa"/>
          </w:tcPr>
          <w:p w:rsidR="00E75333" w:rsidRPr="00A02ECB" w:rsidRDefault="00E75333" w:rsidP="00E75333">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Explanation</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txtQuantity</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w:t>
            </w:r>
            <w:r w:rsidRPr="00A02ECB">
              <w:rPr>
                <w:rFonts w:ascii="Times New Roman" w:hAnsi="Times New Roman" w:cs="Times New Roman"/>
                <w:sz w:val="20"/>
                <w:szCs w:val="20"/>
              </w:rPr>
              <w:t>ext</w:t>
            </w:r>
          </w:p>
        </w:tc>
        <w:tc>
          <w:tcPr>
            <w:tcW w:w="4530" w:type="dxa"/>
          </w:tcPr>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Required field – cannot be blank.</w:t>
            </w:r>
          </w:p>
          <w:p w:rsidR="00E75333" w:rsidRPr="00A02ECB" w:rsidRDefault="00E75333" w:rsidP="00E7533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It must be a value between 1-100 (inclusive).</w:t>
            </w:r>
          </w:p>
        </w:tc>
      </w:tr>
    </w:tbl>
    <w:p w:rsidR="00E75333" w:rsidRDefault="00E75333" w:rsidP="00E75333">
      <w:pPr>
        <w:rPr>
          <w:rFonts w:ascii="Times New Roman" w:hAnsi="Times New Roman" w:cs="Times New Roman"/>
          <w:sz w:val="20"/>
          <w:szCs w:val="20"/>
        </w:rPr>
      </w:pPr>
    </w:p>
    <w:p w:rsidR="00E75333" w:rsidRPr="004A0A0A" w:rsidRDefault="00E75333" w:rsidP="00E75333">
      <w:pPr>
        <w:rPr>
          <w:rFonts w:ascii="Times New Roman" w:hAnsi="Times New Roman" w:cs="Times New Roman"/>
          <w:b/>
          <w:sz w:val="24"/>
          <w:szCs w:val="24"/>
        </w:rPr>
      </w:pPr>
      <w:r>
        <w:rPr>
          <w:rFonts w:ascii="Times New Roman" w:hAnsi="Times New Roman" w:cs="Times New Roman"/>
          <w:b/>
          <w:sz w:val="24"/>
          <w:szCs w:val="24"/>
        </w:rPr>
        <w:t>Form Testing</w:t>
      </w:r>
    </w:p>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Sign in</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txtVerify</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Password verification did not check that the two entered passwords matched</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original validation was the same as the password box. Validation was changed to check that the two passwords matched instead.</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56642C"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txtNewUser</w:t>
            </w:r>
          </w:p>
          <w:p w:rsidR="00E75333" w:rsidRPr="0056642C"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txtNewPassword</w:t>
            </w:r>
          </w:p>
          <w:p w:rsidR="00E75333" w:rsidRPr="00A02ECB"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Pr>
                <w:rFonts w:ascii="Times New Roman" w:hAnsi="Times New Roman" w:cs="Times New Roman"/>
                <w:sz w:val="20"/>
                <w:szCs w:val="20"/>
              </w:rPr>
              <w:t>.</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Contact Us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taComments</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placeholder wa</w:t>
            </w:r>
            <w:r w:rsidRPr="00A02ECB">
              <w:rPr>
                <w:rFonts w:ascii="Times New Roman" w:hAnsi="Times New Roman" w:cs="Times New Roman"/>
                <w:sz w:val="20"/>
                <w:szCs w:val="20"/>
              </w:rPr>
              <w:t>s missing and JS allow</w:t>
            </w:r>
            <w:r>
              <w:rPr>
                <w:rFonts w:ascii="Times New Roman" w:hAnsi="Times New Roman" w:cs="Times New Roman"/>
                <w:sz w:val="20"/>
                <w:szCs w:val="20"/>
              </w:rPr>
              <w:t>ed</w:t>
            </w:r>
            <w:r w:rsidRPr="00A02ECB">
              <w:rPr>
                <w:rFonts w:ascii="Times New Roman" w:hAnsi="Times New Roman" w:cs="Times New Roman"/>
                <w:sz w:val="20"/>
                <w:szCs w:val="20"/>
              </w:rPr>
              <w:t xml:space="preserve"> submission even when </w:t>
            </w:r>
            <w:r>
              <w:rPr>
                <w:rFonts w:ascii="Times New Roman" w:hAnsi="Times New Roman" w:cs="Times New Roman"/>
                <w:sz w:val="20"/>
                <w:szCs w:val="20"/>
              </w:rPr>
              <w:t xml:space="preserve">the </w:t>
            </w:r>
            <w:r w:rsidRPr="00A02ECB">
              <w:rPr>
                <w:rFonts w:ascii="Times New Roman" w:hAnsi="Times New Roman" w:cs="Times New Roman"/>
                <w:sz w:val="20"/>
                <w:szCs w:val="20"/>
              </w:rPr>
              <w:t>field is left “empty</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 xml:space="preserve">Tabs in HTML of textarea were removed to make </w:t>
            </w:r>
            <w:r>
              <w:rPr>
                <w:rFonts w:ascii="Times New Roman" w:hAnsi="Times New Roman" w:cs="Times New Roman"/>
                <w:sz w:val="20"/>
                <w:szCs w:val="20"/>
              </w:rPr>
              <w:t xml:space="preserve">the </w:t>
            </w:r>
            <w:r w:rsidRPr="00A02ECB">
              <w:rPr>
                <w:rFonts w:ascii="Times New Roman" w:hAnsi="Times New Roman" w:cs="Times New Roman"/>
                <w:sz w:val="20"/>
                <w:szCs w:val="20"/>
              </w:rPr>
              <w:t>textarea element empty</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56642C">
              <w:rPr>
                <w:rFonts w:ascii="Times New Roman" w:hAnsi="Times New Roman" w:cs="Times New Roman"/>
                <w:b w:val="0"/>
                <w:sz w:val="20"/>
                <w:szCs w:val="20"/>
              </w:rPr>
              <w:t>txtEmail</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Pr>
                <w:rFonts w:ascii="Times New Roman" w:hAnsi="Times New Roman" w:cs="Times New Roman"/>
                <w:sz w:val="20"/>
                <w:szCs w:val="20"/>
              </w:rPr>
              <w:t>.</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Catering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txtPhone_0, txtPhone_1, txtPhone_2</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Entering incorrect values and press</w:t>
            </w:r>
            <w:r>
              <w:rPr>
                <w:rFonts w:ascii="Times New Roman" w:hAnsi="Times New Roman" w:cs="Times New Roman"/>
                <w:sz w:val="20"/>
                <w:szCs w:val="20"/>
              </w:rPr>
              <w:t>ing Enter on the keyboard caused</w:t>
            </w:r>
            <w:r w:rsidRPr="00A02ECB">
              <w:rPr>
                <w:rFonts w:ascii="Times New Roman" w:hAnsi="Times New Roman" w:cs="Times New Roman"/>
                <w:sz w:val="20"/>
                <w:szCs w:val="20"/>
              </w:rPr>
              <w:t xml:space="preserve"> the box to be highlig</w:t>
            </w:r>
            <w:r>
              <w:rPr>
                <w:rFonts w:ascii="Times New Roman" w:hAnsi="Times New Roman" w:cs="Times New Roman"/>
                <w:sz w:val="20"/>
                <w:szCs w:val="20"/>
              </w:rPr>
              <w:t>hted, but no error message showed.</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missing lines of code for</w:t>
            </w:r>
            <w:r w:rsidRPr="00A02ECB">
              <w:rPr>
                <w:rFonts w:ascii="Times New Roman" w:hAnsi="Times New Roman" w:cs="Times New Roman"/>
                <w:sz w:val="20"/>
                <w:szCs w:val="20"/>
              </w:rPr>
              <w:t xml:space="preserve"> the </w:t>
            </w:r>
            <w:r>
              <w:rPr>
                <w:rFonts w:ascii="Times New Roman" w:hAnsi="Times New Roman" w:cs="Times New Roman"/>
                <w:sz w:val="20"/>
                <w:szCs w:val="20"/>
              </w:rPr>
              <w:t xml:space="preserve">onsubmit </w:t>
            </w:r>
            <w:r w:rsidRPr="00A02ECB">
              <w:rPr>
                <w:rFonts w:ascii="Times New Roman" w:hAnsi="Times New Roman" w:cs="Times New Roman"/>
                <w:sz w:val="20"/>
                <w:szCs w:val="20"/>
              </w:rPr>
              <w:t xml:space="preserve">validation function </w:t>
            </w:r>
            <w:r>
              <w:rPr>
                <w:rFonts w:ascii="Times New Roman" w:hAnsi="Times New Roman" w:cs="Times New Roman"/>
                <w:sz w:val="20"/>
                <w:szCs w:val="20"/>
              </w:rPr>
              <w:t xml:space="preserve">were </w:t>
            </w:r>
            <w:r w:rsidRPr="00A02ECB">
              <w:rPr>
                <w:rFonts w:ascii="Times New Roman" w:hAnsi="Times New Roman" w:cs="Times New Roman"/>
                <w:sz w:val="20"/>
                <w:szCs w:val="20"/>
              </w:rPr>
              <w:t>added</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txtEmail</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account for spaces</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RegE</w:t>
            </w:r>
            <w:r w:rsidRPr="00A02ECB">
              <w:rPr>
                <w:rFonts w:ascii="Times New Roman" w:hAnsi="Times New Roman" w:cs="Times New Roman"/>
                <w:sz w:val="20"/>
                <w:szCs w:val="20"/>
              </w:rPr>
              <w:t>x updated to restrict usage of spaces</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txtDate</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w:t>
            </w:r>
            <w:r w:rsidRPr="00A02ECB">
              <w:rPr>
                <w:rFonts w:ascii="Times New Roman" w:hAnsi="Times New Roman" w:cs="Times New Roman"/>
                <w:sz w:val="20"/>
                <w:szCs w:val="20"/>
              </w:rPr>
              <w:t>id not differentiate between dates within 2 weeks and dates in the past</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New error message added for dates in the past</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txtDate, txtStartTime, txtEndTime</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The warning did not update when items were selected via the widget</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Event handler changed from onblur to onchange</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txtEndTime</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It did</w:t>
            </w:r>
            <w:r w:rsidRPr="00A02ECB">
              <w:rPr>
                <w:rFonts w:ascii="Times New Roman" w:hAnsi="Times New Roman" w:cs="Times New Roman"/>
                <w:sz w:val="20"/>
                <w:szCs w:val="20"/>
              </w:rPr>
              <w:t xml:space="preserve"> not return an error if </w:t>
            </w:r>
            <w:r>
              <w:rPr>
                <w:rFonts w:ascii="Times New Roman" w:hAnsi="Times New Roman" w:cs="Times New Roman"/>
                <w:sz w:val="20"/>
                <w:szCs w:val="20"/>
              </w:rPr>
              <w:t xml:space="preserve">the </w:t>
            </w:r>
            <w:r w:rsidRPr="00A02ECB">
              <w:rPr>
                <w:rFonts w:ascii="Times New Roman" w:hAnsi="Times New Roman" w:cs="Times New Roman"/>
                <w:sz w:val="20"/>
                <w:szCs w:val="20"/>
              </w:rPr>
              <w:t>end time was before</w:t>
            </w:r>
            <w:r>
              <w:rPr>
                <w:rFonts w:ascii="Times New Roman" w:hAnsi="Times New Roman" w:cs="Times New Roman"/>
                <w:sz w:val="20"/>
                <w:szCs w:val="20"/>
              </w:rPr>
              <w:t xml:space="preserve"> the</w:t>
            </w:r>
            <w:r w:rsidRPr="00A02ECB">
              <w:rPr>
                <w:rFonts w:ascii="Times New Roman" w:hAnsi="Times New Roman" w:cs="Times New Roman"/>
                <w:sz w:val="20"/>
                <w:szCs w:val="20"/>
              </w:rPr>
              <w:t xml:space="preserve"> start time</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v</w:t>
            </w:r>
            <w:r w:rsidRPr="00A02ECB">
              <w:rPr>
                <w:rFonts w:ascii="Times New Roman" w:hAnsi="Times New Roman" w:cs="Times New Roman"/>
                <w:sz w:val="20"/>
                <w:szCs w:val="20"/>
              </w:rPr>
              <w:t xml:space="preserve">alidation function </w:t>
            </w:r>
            <w:r>
              <w:rPr>
                <w:rFonts w:ascii="Times New Roman" w:hAnsi="Times New Roman" w:cs="Times New Roman"/>
                <w:sz w:val="20"/>
                <w:szCs w:val="20"/>
              </w:rPr>
              <w:t xml:space="preserve">was </w:t>
            </w:r>
            <w:r w:rsidRPr="00A02ECB">
              <w:rPr>
                <w:rFonts w:ascii="Times New Roman" w:hAnsi="Times New Roman" w:cs="Times New Roman"/>
                <w:sz w:val="20"/>
                <w:szCs w:val="20"/>
              </w:rPr>
              <w:t>updated to check that</w:t>
            </w:r>
            <w:r>
              <w:rPr>
                <w:rFonts w:ascii="Times New Roman" w:hAnsi="Times New Roman" w:cs="Times New Roman"/>
                <w:sz w:val="20"/>
                <w:szCs w:val="20"/>
              </w:rPr>
              <w:t xml:space="preserve"> the</w:t>
            </w:r>
            <w:r w:rsidRPr="00A02ECB">
              <w:rPr>
                <w:rFonts w:ascii="Times New Roman" w:hAnsi="Times New Roman" w:cs="Times New Roman"/>
                <w:sz w:val="20"/>
                <w:szCs w:val="20"/>
              </w:rPr>
              <w:t xml:space="preserve"> end time was after the start time</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txtGuests</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field allowed an</w:t>
            </w:r>
            <w:r w:rsidRPr="00A02ECB">
              <w:rPr>
                <w:rFonts w:ascii="Times New Roman" w:hAnsi="Times New Roman" w:cs="Times New Roman"/>
                <w:sz w:val="20"/>
                <w:szCs w:val="20"/>
              </w:rPr>
              <w:t xml:space="preserve"> infinite number without an error message</w:t>
            </w:r>
            <w:r>
              <w:rPr>
                <w:rFonts w:ascii="Times New Roman" w:hAnsi="Times New Roman" w:cs="Times New Roman"/>
                <w:sz w:val="20"/>
                <w:szCs w:val="20"/>
              </w:rPr>
              <w:t>.</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maximum</w:t>
            </w:r>
            <w:r w:rsidRPr="00A02ECB">
              <w:rPr>
                <w:rFonts w:ascii="Times New Roman" w:hAnsi="Times New Roman" w:cs="Times New Roman"/>
                <w:sz w:val="20"/>
                <w:szCs w:val="20"/>
              </w:rPr>
              <w:t xml:space="preserve"> value</w:t>
            </w:r>
            <w:r>
              <w:rPr>
                <w:rFonts w:ascii="Times New Roman" w:hAnsi="Times New Roman" w:cs="Times New Roman"/>
                <w:sz w:val="20"/>
                <w:szCs w:val="20"/>
              </w:rPr>
              <w:t xml:space="preserve"> was</w:t>
            </w:r>
            <w:r w:rsidRPr="00A02ECB">
              <w:rPr>
                <w:rFonts w:ascii="Times New Roman" w:hAnsi="Times New Roman" w:cs="Times New Roman"/>
                <w:sz w:val="20"/>
                <w:szCs w:val="20"/>
              </w:rPr>
              <w:t xml:space="preserve"> added</w:t>
            </w:r>
            <w:r>
              <w:rPr>
                <w:rFonts w:ascii="Times New Roman" w:hAnsi="Times New Roman" w:cs="Times New Roman"/>
                <w:sz w:val="20"/>
                <w:szCs w:val="20"/>
              </w:rPr>
              <w: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Error message</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were not clear enough</w:t>
            </w:r>
            <w:r>
              <w:rPr>
                <w:rFonts w:ascii="Times New Roman" w:hAnsi="Times New Roman" w:cs="Times New Roman"/>
                <w:sz w:val="20"/>
                <w:szCs w:val="20"/>
              </w:rPr>
              <w: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02ECB">
              <w:rPr>
                <w:rFonts w:ascii="Times New Roman" w:hAnsi="Times New Roman" w:cs="Times New Roman"/>
                <w:sz w:val="20"/>
                <w:szCs w:val="20"/>
              </w:rPr>
              <w:t>Error messages updated with more detail on allowed/not allowed characters</w:t>
            </w:r>
            <w:r>
              <w:rPr>
                <w:rFonts w:ascii="Times New Roman" w:hAnsi="Times New Roman" w:cs="Times New Roman"/>
                <w:sz w:val="20"/>
                <w:szCs w:val="20"/>
              </w:rPr>
              <w:t>.</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txtStartTime, txtEndTime</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Pr="00A02ECB">
              <w:rPr>
                <w:rFonts w:ascii="Times New Roman" w:hAnsi="Times New Roman" w:cs="Times New Roman"/>
                <w:sz w:val="20"/>
                <w:szCs w:val="20"/>
              </w:rPr>
              <w:t>not cl</w:t>
            </w:r>
            <w:r>
              <w:rPr>
                <w:rFonts w:ascii="Times New Roman" w:hAnsi="Times New Roman" w:cs="Times New Roman"/>
                <w:sz w:val="20"/>
                <w:szCs w:val="20"/>
              </w:rPr>
              <w:t>ear.</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The f</w:t>
            </w:r>
            <w:r w:rsidRPr="00A02ECB">
              <w:rPr>
                <w:rFonts w:ascii="Times New Roman" w:hAnsi="Times New Roman" w:cs="Times New Roman"/>
                <w:sz w:val="20"/>
                <w:szCs w:val="20"/>
              </w:rPr>
              <w:t xml:space="preserve">ield labels </w:t>
            </w:r>
            <w:r>
              <w:rPr>
                <w:rFonts w:ascii="Times New Roman" w:hAnsi="Times New Roman" w:cs="Times New Roman"/>
                <w:sz w:val="20"/>
                <w:szCs w:val="20"/>
              </w:rPr>
              <w:t xml:space="preserve">were </w:t>
            </w:r>
            <w:r w:rsidRPr="00A02ECB">
              <w:rPr>
                <w:rFonts w:ascii="Times New Roman" w:hAnsi="Times New Roman" w:cs="Times New Roman"/>
                <w:sz w:val="20"/>
                <w:szCs w:val="20"/>
              </w:rPr>
              <w:t>changed from “Start Time” and “End Time” to “Event Start Time” and “Event End Time</w:t>
            </w:r>
            <w:r>
              <w:rPr>
                <w:rFonts w:ascii="Times New Roman" w:hAnsi="Times New Roman" w:cs="Times New Roman"/>
                <w:sz w:val="20"/>
                <w:szCs w:val="20"/>
              </w:rPr>
              <w:t>.</w:t>
            </w:r>
            <w:r w:rsidRPr="00A02ECB">
              <w:rPr>
                <w:rFonts w:ascii="Times New Roman" w:hAnsi="Times New Roman" w:cs="Times New Roman"/>
                <w:sz w:val="20"/>
                <w:szCs w:val="20"/>
              </w:rPr>
              <w:t>”</w:t>
            </w:r>
          </w:p>
        </w:tc>
      </w:tr>
    </w:tbl>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TEST DOCUMENTATION for FORM on page: Cart</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Default="00E75333" w:rsidP="00E75333">
            <w:pPr>
              <w:rPr>
                <w:rFonts w:ascii="Times New Roman" w:hAnsi="Times New Roman" w:cs="Times New Roman"/>
                <w:b w:val="0"/>
                <w:sz w:val="20"/>
                <w:szCs w:val="20"/>
              </w:rPr>
            </w:pPr>
            <w:r w:rsidRPr="003C5279">
              <w:rPr>
                <w:rFonts w:ascii="Times New Roman" w:hAnsi="Times New Roman" w:cs="Times New Roman"/>
                <w:b w:val="0"/>
                <w:sz w:val="20"/>
                <w:szCs w:val="20"/>
              </w:rPr>
              <w:t>txtQuantity1,</w:t>
            </w:r>
          </w:p>
          <w:p w:rsidR="00E75333"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txtQuantity2</w:t>
            </w:r>
            <w:r w:rsidRPr="003C5279">
              <w:rPr>
                <w:rFonts w:ascii="Times New Roman" w:hAnsi="Times New Roman" w:cs="Times New Roman"/>
                <w:b w:val="0"/>
                <w:sz w:val="20"/>
                <w:szCs w:val="20"/>
              </w:rPr>
              <w:t>,</w:t>
            </w:r>
          </w:p>
          <w:p w:rsidR="00E75333"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txtQuantity3</w:t>
            </w:r>
            <w:r w:rsidRPr="003C5279">
              <w:rPr>
                <w:rFonts w:ascii="Times New Roman" w:hAnsi="Times New Roman" w:cs="Times New Roman"/>
                <w:b w:val="0"/>
                <w:sz w:val="20"/>
                <w:szCs w:val="20"/>
              </w:rPr>
              <w:t>,</w:t>
            </w:r>
          </w:p>
          <w:p w:rsidR="00E75333" w:rsidRPr="00A02ECB"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txtQuantity4</w:t>
            </w:r>
            <w:r w:rsidRPr="003C5279">
              <w:rPr>
                <w:rFonts w:ascii="Times New Roman" w:hAnsi="Times New Roman" w:cs="Times New Roman"/>
                <w:b w:val="0"/>
                <w:sz w:val="20"/>
                <w:szCs w:val="20"/>
              </w:rPr>
              <w:t>,</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Field validation does not validate for both onblur and onchange for all fields at the same time to update cost.</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Improved by implementing calculations and validation with onchange attribute to previous static HTML text. Onblur has been address but currently not implemented.</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3C5279"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3C5279" w:rsidRDefault="00E75333" w:rsidP="00E75333">
            <w:pPr>
              <w:rPr>
                <w:rFonts w:ascii="Times New Roman" w:hAnsi="Times New Roman" w:cs="Times New Roman"/>
                <w:b w:val="0"/>
                <w:sz w:val="20"/>
                <w:szCs w:val="20"/>
              </w:rPr>
            </w:pPr>
            <w:r w:rsidRPr="003C5279">
              <w:rPr>
                <w:rFonts w:ascii="Times New Roman" w:hAnsi="Times New Roman" w:cs="Times New Roman"/>
                <w:b w:val="0"/>
                <w:sz w:val="20"/>
                <w:szCs w:val="20"/>
              </w:rPr>
              <w:lastRenderedPageBreak/>
              <w:t>txtQuantity1, txtQuantity2, txtQuantity3,</w:t>
            </w:r>
          </w:p>
          <w:p w:rsidR="00E75333" w:rsidRPr="003C5279" w:rsidRDefault="00E75333" w:rsidP="00E75333">
            <w:pPr>
              <w:rPr>
                <w:rFonts w:ascii="Times New Roman" w:hAnsi="Times New Roman" w:cs="Times New Roman"/>
                <w:b w:val="0"/>
                <w:sz w:val="20"/>
                <w:szCs w:val="20"/>
              </w:rPr>
            </w:pPr>
            <w:r w:rsidRPr="003C5279">
              <w:rPr>
                <w:rFonts w:ascii="Times New Roman" w:hAnsi="Times New Roman" w:cs="Times New Roman"/>
                <w:b w:val="0"/>
                <w:sz w:val="20"/>
                <w:szCs w:val="20"/>
              </w:rPr>
              <w:t>txtQuantity4</w:t>
            </w:r>
          </w:p>
        </w:tc>
        <w:tc>
          <w:tcPr>
            <w:tcW w:w="2982" w:type="dxa"/>
          </w:tcPr>
          <w:p w:rsidR="00E75333" w:rsidRPr="003C5279"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C5279">
              <w:rPr>
                <w:rFonts w:ascii="Times New Roman" w:hAnsi="Times New Roman" w:cs="Times New Roman"/>
                <w:sz w:val="20"/>
                <w:szCs w:val="20"/>
              </w:rPr>
              <w:t>Was not stated that user can only input value of 1-100(inclusive)</w:t>
            </w:r>
          </w:p>
        </w:tc>
        <w:tc>
          <w:tcPr>
            <w:tcW w:w="4530" w:type="dxa"/>
          </w:tcPr>
          <w:p w:rsidR="00E75333" w:rsidRPr="003C5279"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C5279">
              <w:rPr>
                <w:rFonts w:ascii="Times New Roman" w:hAnsi="Times New Roman" w:cs="Times New Roman"/>
                <w:sz w:val="20"/>
                <w:szCs w:val="20"/>
              </w:rPr>
              <w:t>Added statement for clarity.</w:t>
            </w:r>
          </w:p>
        </w:tc>
      </w:tr>
    </w:tbl>
    <w:p w:rsidR="00E75333" w:rsidRPr="003C5279" w:rsidRDefault="00E75333" w:rsidP="00E75333">
      <w:pPr>
        <w:rPr>
          <w:rFonts w:ascii="Times New Roman" w:hAnsi="Times New Roman" w:cs="Times New Roman"/>
          <w:sz w:val="20"/>
          <w:szCs w:val="20"/>
        </w:rPr>
      </w:pPr>
    </w:p>
    <w:p w:rsidR="00E75333" w:rsidRPr="00A02ECB" w:rsidRDefault="00E75333" w:rsidP="00E75333">
      <w:pPr>
        <w:rPr>
          <w:rFonts w:ascii="Times New Roman" w:hAnsi="Times New Roman" w:cs="Times New Roman"/>
          <w:sz w:val="20"/>
          <w:szCs w:val="20"/>
        </w:rPr>
      </w:pPr>
    </w:p>
    <w:tbl>
      <w:tblPr>
        <w:tblStyle w:val="PlainTable1"/>
        <w:tblW w:w="0" w:type="auto"/>
        <w:tblLook w:val="04A0" w:firstRow="1" w:lastRow="0" w:firstColumn="1" w:lastColumn="0" w:noHBand="0" w:noVBand="1"/>
      </w:tblPr>
      <w:tblGrid>
        <w:gridCol w:w="1838"/>
        <w:gridCol w:w="2982"/>
        <w:gridCol w:w="4530"/>
      </w:tblGrid>
      <w:tr w:rsidR="00E75333" w:rsidRPr="00A02ECB" w:rsidTr="00E7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 xml:space="preserve">TEST DOCUMENTATION for FORM on page: </w:t>
            </w:r>
            <w:r>
              <w:rPr>
                <w:rFonts w:ascii="Times New Roman" w:hAnsi="Times New Roman" w:cs="Times New Roman"/>
                <w:sz w:val="20"/>
                <w:szCs w:val="20"/>
              </w:rPr>
              <w:t>Products</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FIELD LEVEL TESTING</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spacing w:before="60" w:after="60"/>
              <w:rPr>
                <w:rFonts w:ascii="Times New Roman" w:hAnsi="Times New Roman" w:cs="Times New Roman"/>
                <w:b w:val="0"/>
                <w:sz w:val="20"/>
                <w:szCs w:val="20"/>
              </w:rPr>
            </w:pPr>
            <w:r w:rsidRPr="00A02ECB">
              <w:rPr>
                <w:rFonts w:ascii="Times New Roman" w:hAnsi="Times New Roman" w:cs="Times New Roman"/>
                <w:sz w:val="20"/>
                <w:szCs w:val="20"/>
              </w:rPr>
              <w:t>Field ID</w:t>
            </w:r>
          </w:p>
        </w:tc>
        <w:tc>
          <w:tcPr>
            <w:tcW w:w="2982"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sidRPr="00A02ECB">
              <w:rPr>
                <w:rFonts w:ascii="Times New Roman" w:hAnsi="Times New Roman" w:cs="Times New Roman"/>
                <w:b w:val="0"/>
                <w:sz w:val="20"/>
                <w:szCs w:val="20"/>
              </w:rPr>
              <w:t>No problems found</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9350" w:type="dxa"/>
            <w:gridSpan w:val="3"/>
          </w:tcPr>
          <w:p w:rsidR="00E75333" w:rsidRPr="00A02ECB" w:rsidRDefault="00E75333" w:rsidP="00E75333">
            <w:pPr>
              <w:spacing w:before="60" w:after="60"/>
              <w:rPr>
                <w:rFonts w:ascii="Times New Roman" w:hAnsi="Times New Roman" w:cs="Times New Roman"/>
                <w:sz w:val="20"/>
                <w:szCs w:val="20"/>
              </w:rPr>
            </w:pPr>
            <w:r w:rsidRPr="00A02ECB">
              <w:rPr>
                <w:rFonts w:ascii="Times New Roman" w:hAnsi="Times New Roman" w:cs="Times New Roman"/>
                <w:sz w:val="20"/>
                <w:szCs w:val="20"/>
              </w:rPr>
              <w:t>FORM LEVEL TESTING</w:t>
            </w:r>
          </w:p>
        </w:tc>
      </w:tr>
      <w:tr w:rsidR="00E75333" w:rsidRPr="00A02ECB" w:rsidTr="00E7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sz w:val="20"/>
                <w:szCs w:val="20"/>
              </w:rPr>
            </w:pPr>
            <w:r w:rsidRPr="00A02ECB">
              <w:rPr>
                <w:rFonts w:ascii="Times New Roman" w:hAnsi="Times New Roman" w:cs="Times New Roman"/>
                <w:sz w:val="20"/>
                <w:szCs w:val="20"/>
              </w:rPr>
              <w:t>Form Flow</w:t>
            </w:r>
          </w:p>
        </w:tc>
        <w:tc>
          <w:tcPr>
            <w:tcW w:w="2982"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Problem</w:t>
            </w:r>
          </w:p>
        </w:tc>
        <w:tc>
          <w:tcPr>
            <w:tcW w:w="4530" w:type="dxa"/>
          </w:tcPr>
          <w:p w:rsidR="00E75333" w:rsidRPr="00A02ECB" w:rsidRDefault="00E75333" w:rsidP="00E7533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A02ECB">
              <w:rPr>
                <w:rFonts w:ascii="Times New Roman" w:hAnsi="Times New Roman" w:cs="Times New Roman"/>
                <w:b/>
                <w:sz w:val="20"/>
                <w:szCs w:val="20"/>
              </w:rPr>
              <w:t>Improvements Made</w:t>
            </w:r>
          </w:p>
        </w:tc>
      </w:tr>
      <w:tr w:rsidR="00E75333" w:rsidRPr="00A02ECB" w:rsidTr="00E75333">
        <w:tc>
          <w:tcPr>
            <w:cnfStyle w:val="001000000000" w:firstRow="0" w:lastRow="0" w:firstColumn="1" w:lastColumn="0" w:oddVBand="0" w:evenVBand="0" w:oddHBand="0" w:evenHBand="0" w:firstRowFirstColumn="0" w:firstRowLastColumn="0" w:lastRowFirstColumn="0" w:lastRowLastColumn="0"/>
            <w:tcW w:w="1838" w:type="dxa"/>
          </w:tcPr>
          <w:p w:rsidR="00E75333" w:rsidRPr="00A02ECB" w:rsidRDefault="00E75333" w:rsidP="00E75333">
            <w:pPr>
              <w:rPr>
                <w:rFonts w:ascii="Times New Roman" w:hAnsi="Times New Roman" w:cs="Times New Roman"/>
                <w:b w:val="0"/>
                <w:sz w:val="20"/>
                <w:szCs w:val="20"/>
              </w:rPr>
            </w:pPr>
            <w:r>
              <w:rPr>
                <w:rFonts w:ascii="Times New Roman" w:hAnsi="Times New Roman" w:cs="Times New Roman"/>
                <w:b w:val="0"/>
                <w:sz w:val="20"/>
                <w:szCs w:val="20"/>
              </w:rPr>
              <w:t>txtQuantity</w:t>
            </w:r>
          </w:p>
        </w:tc>
        <w:tc>
          <w:tcPr>
            <w:tcW w:w="2982"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Was not stated that user can only input value of 1-100(inclusive)</w:t>
            </w:r>
          </w:p>
        </w:tc>
        <w:tc>
          <w:tcPr>
            <w:tcW w:w="4530" w:type="dxa"/>
          </w:tcPr>
          <w:p w:rsidR="00E75333" w:rsidRPr="00A02ECB" w:rsidRDefault="00E75333" w:rsidP="00E753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Added statement for clarity.</w:t>
            </w:r>
          </w:p>
        </w:tc>
      </w:tr>
    </w:tbl>
    <w:p w:rsidR="00E75333" w:rsidRDefault="00E75333" w:rsidP="00E75333">
      <w:pPr>
        <w:rPr>
          <w:rStyle w:val="fontstyle01"/>
          <w:rFonts w:ascii="Times New Roman" w:hAnsi="Times New Roman" w:cs="Times New Roman"/>
          <w:b/>
          <w:sz w:val="24"/>
        </w:rPr>
      </w:pPr>
      <w:r w:rsidRPr="00A02ECB">
        <w:rPr>
          <w:rFonts w:ascii="Times New Roman" w:hAnsi="Times New Roman" w:cs="Times New Roman"/>
          <w:b/>
          <w:color w:val="000000"/>
          <w:sz w:val="22"/>
          <w:szCs w:val="22"/>
        </w:rPr>
        <w:br/>
      </w:r>
      <w:r>
        <w:rPr>
          <w:rStyle w:val="fontstyle01"/>
          <w:rFonts w:ascii="Times New Roman" w:hAnsi="Times New Roman" w:cs="Times New Roman"/>
          <w:b/>
          <w:sz w:val="24"/>
        </w:rPr>
        <w:t>Additional Work Completed</w:t>
      </w:r>
    </w:p>
    <w:p w:rsidR="00E75333" w:rsidRPr="00A02ECB" w:rsidRDefault="00E75333" w:rsidP="00E75333">
      <w:pPr>
        <w:rPr>
          <w:rStyle w:val="fontstyle01"/>
          <w:rFonts w:ascii="Times New Roman" w:hAnsi="Times New Roman" w:cs="Times New Roman"/>
          <w:b/>
          <w:sz w:val="24"/>
        </w:rPr>
      </w:pPr>
    </w:p>
    <w:p w:rsidR="00E75333" w:rsidRPr="00A02ECB" w:rsidRDefault="00E75333" w:rsidP="00E75333">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Products:</w:t>
      </w:r>
      <w:r w:rsidRPr="00A02ECB">
        <w:rPr>
          <w:rStyle w:val="fontstyle01"/>
          <w:rFonts w:ascii="Times New Roman" w:hAnsi="Times New Roman" w:cs="Times New Roman"/>
        </w:rPr>
        <w:t xml:space="preserve"> a filter feature has been implemented</w:t>
      </w:r>
    </w:p>
    <w:p w:rsidR="00E75333" w:rsidRDefault="00E75333" w:rsidP="00E75333">
      <w:pPr>
        <w:pStyle w:val="ListParagraph"/>
        <w:numPr>
          <w:ilvl w:val="0"/>
          <w:numId w:val="15"/>
        </w:numPr>
        <w:rPr>
          <w:rStyle w:val="fontstyle01"/>
          <w:rFonts w:ascii="Times New Roman" w:hAnsi="Times New Roman" w:cs="Times New Roman"/>
        </w:rPr>
      </w:pPr>
      <w:r>
        <w:rPr>
          <w:rStyle w:val="fontstyle01"/>
          <w:rFonts w:ascii="Times New Roman" w:hAnsi="Times New Roman" w:cs="Times New Roman"/>
        </w:rPr>
        <w:t xml:space="preserve">Products: a modal has been implemented to allow the user to purchase products </w:t>
      </w:r>
    </w:p>
    <w:p w:rsidR="00E75333" w:rsidRDefault="00E75333" w:rsidP="00E75333">
      <w:pPr>
        <w:pStyle w:val="ListParagraph"/>
        <w:numPr>
          <w:ilvl w:val="0"/>
          <w:numId w:val="15"/>
        </w:numPr>
        <w:rPr>
          <w:rStyle w:val="fontstyle01"/>
          <w:rFonts w:ascii="Times New Roman" w:hAnsi="Times New Roman" w:cs="Times New Roman"/>
        </w:rPr>
      </w:pPr>
      <w:r w:rsidRPr="00A02ECB">
        <w:rPr>
          <w:rStyle w:val="fontstyle01"/>
          <w:rFonts w:ascii="Times New Roman" w:hAnsi="Times New Roman" w:cs="Times New Roman"/>
        </w:rPr>
        <w:t xml:space="preserve">CSS for all forms </w:t>
      </w:r>
      <w:r>
        <w:rPr>
          <w:rStyle w:val="fontstyle01"/>
          <w:rFonts w:ascii="Times New Roman" w:hAnsi="Times New Roman" w:cs="Times New Roman"/>
        </w:rPr>
        <w:t>were</w:t>
      </w:r>
      <w:r w:rsidRPr="00A02ECB">
        <w:rPr>
          <w:rStyle w:val="fontstyle01"/>
          <w:rFonts w:ascii="Times New Roman" w:hAnsi="Times New Roman" w:cs="Times New Roman"/>
        </w:rPr>
        <w:t xml:space="preserve"> standardized and combined into one document (form.css)</w:t>
      </w:r>
    </w:p>
    <w:p w:rsidR="00E75333" w:rsidRPr="00956736" w:rsidRDefault="00E75333" w:rsidP="00E75333">
      <w:pPr>
        <w:pStyle w:val="ListParagraph"/>
        <w:numPr>
          <w:ilvl w:val="0"/>
          <w:numId w:val="15"/>
        </w:numPr>
        <w:rPr>
          <w:rStyle w:val="fontstyle21"/>
          <w:rFonts w:ascii="Times New Roman" w:hAnsi="Times New Roman" w:cs="Times New Roman"/>
        </w:rPr>
      </w:pPr>
      <w:r>
        <w:rPr>
          <w:rStyle w:val="fontstyle01"/>
          <w:rFonts w:ascii="Times New Roman" w:hAnsi="Times New Roman" w:cs="Times New Roman"/>
        </w:rPr>
        <w:t>Cart: calculation for prices in the checkout section has been implemented</w:t>
      </w:r>
      <w:r w:rsidRPr="00956736">
        <w:rPr>
          <w:rFonts w:ascii="Times New Roman" w:hAnsi="Times New Roman" w:cs="Times New Roman"/>
          <w:b/>
          <w:color w:val="000000"/>
          <w:sz w:val="22"/>
          <w:szCs w:val="22"/>
        </w:rPr>
        <w:br/>
      </w:r>
    </w:p>
    <w:p w:rsidR="00E75333" w:rsidRDefault="00E75333" w:rsidP="00E75333">
      <w:pPr>
        <w:rPr>
          <w:rStyle w:val="fontstyle01"/>
          <w:rFonts w:ascii="Times New Roman" w:hAnsi="Times New Roman" w:cs="Times New Roman"/>
          <w:b/>
          <w:sz w:val="24"/>
        </w:rPr>
      </w:pPr>
      <w:r>
        <w:rPr>
          <w:rStyle w:val="fontstyle01"/>
          <w:rFonts w:ascii="Times New Roman" w:hAnsi="Times New Roman" w:cs="Times New Roman"/>
          <w:b/>
          <w:sz w:val="24"/>
        </w:rPr>
        <w:t>Deviations f</w:t>
      </w:r>
      <w:r w:rsidRPr="00A02ECB">
        <w:rPr>
          <w:rStyle w:val="fontstyle01"/>
          <w:rFonts w:ascii="Times New Roman" w:hAnsi="Times New Roman" w:cs="Times New Roman"/>
          <w:b/>
          <w:sz w:val="24"/>
        </w:rPr>
        <w:t>rom</w:t>
      </w:r>
      <w:r>
        <w:rPr>
          <w:rStyle w:val="fontstyle01"/>
          <w:rFonts w:ascii="Times New Roman" w:hAnsi="Times New Roman" w:cs="Times New Roman"/>
          <w:b/>
          <w:sz w:val="24"/>
        </w:rPr>
        <w:t xml:space="preserve"> Previous M</w:t>
      </w:r>
      <w:r w:rsidRPr="00A02ECB">
        <w:rPr>
          <w:rStyle w:val="fontstyle01"/>
          <w:rFonts w:ascii="Times New Roman" w:hAnsi="Times New Roman" w:cs="Times New Roman"/>
          <w:b/>
          <w:sz w:val="24"/>
        </w:rPr>
        <w:t>ilestones</w:t>
      </w:r>
    </w:p>
    <w:p w:rsidR="00E75333" w:rsidRPr="00A02ECB" w:rsidRDefault="00E75333" w:rsidP="00E75333">
      <w:pPr>
        <w:rPr>
          <w:rStyle w:val="fontstyle01"/>
          <w:rFonts w:ascii="Times New Roman" w:hAnsi="Times New Roman" w:cs="Times New Roman"/>
          <w:b/>
          <w:sz w:val="24"/>
        </w:rPr>
      </w:pPr>
    </w:p>
    <w:p w:rsidR="00E75333" w:rsidRPr="00A02ECB"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b</w:t>
      </w:r>
      <w:r w:rsidRPr="00A02ECB">
        <w:rPr>
          <w:rStyle w:val="fontstyle01"/>
          <w:rFonts w:ascii="Times New Roman" w:hAnsi="Times New Roman" w:cs="Times New Roman"/>
        </w:rPr>
        <w:t>akery name was changed from !DOCTYPE Desserts to Madeleine’s</w:t>
      </w:r>
      <w:r>
        <w:rPr>
          <w:rStyle w:val="fontstyle01"/>
          <w:rFonts w:ascii="Times New Roman" w:hAnsi="Times New Roman" w:cs="Times New Roman"/>
        </w:rPr>
        <w:t xml:space="preserve"> (logos, content, etc.) to avoid confusion</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multiple l</w:t>
      </w:r>
      <w:r w:rsidRPr="00A02ECB">
        <w:rPr>
          <w:rStyle w:val="fontstyle01"/>
          <w:rFonts w:ascii="Times New Roman" w:hAnsi="Times New Roman" w:cs="Times New Roman"/>
        </w:rPr>
        <w:t>ogo</w:t>
      </w:r>
      <w:r>
        <w:rPr>
          <w:rStyle w:val="fontstyle01"/>
          <w:rFonts w:ascii="Times New Roman" w:hAnsi="Times New Roman" w:cs="Times New Roman"/>
        </w:rPr>
        <w:t>s now redirect</w:t>
      </w:r>
      <w:r w:rsidRPr="00A02ECB">
        <w:rPr>
          <w:rStyle w:val="fontstyle01"/>
          <w:rFonts w:ascii="Times New Roman" w:hAnsi="Times New Roman" w:cs="Times New Roman"/>
        </w:rPr>
        <w:t xml:space="preserve"> to </w:t>
      </w:r>
      <w:r>
        <w:rPr>
          <w:rStyle w:val="fontstyle01"/>
          <w:rFonts w:ascii="Times New Roman" w:hAnsi="Times New Roman" w:cs="Times New Roman"/>
        </w:rPr>
        <w:t xml:space="preserve">the </w:t>
      </w:r>
      <w:r w:rsidRPr="00A02ECB">
        <w:rPr>
          <w:rStyle w:val="fontstyle01"/>
          <w:rFonts w:ascii="Times New Roman" w:hAnsi="Times New Roman" w:cs="Times New Roman"/>
        </w:rPr>
        <w:t>home page</w:t>
      </w:r>
      <w:r>
        <w:rPr>
          <w:rStyle w:val="fontstyle01"/>
          <w:rFonts w:ascii="Times New Roman" w:hAnsi="Times New Roman" w:cs="Times New Roman"/>
        </w:rPr>
        <w:t xml:space="preserve"> (index.html)</w:t>
      </w:r>
    </w:p>
    <w:p w:rsidR="00E75333" w:rsidRPr="00A02ECB"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skip to content link was removed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testimonials page was renamed to Reviews and was added to the navigation bar (current html page name has not been changed)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s</w:t>
      </w:r>
      <w:r w:rsidRPr="00A02ECB">
        <w:rPr>
          <w:rStyle w:val="fontstyle01"/>
          <w:rFonts w:ascii="Times New Roman" w:hAnsi="Times New Roman" w:cs="Times New Roman"/>
        </w:rPr>
        <w:t>ign in and cart links have been changed to icons</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header and footer sections were redesigned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index page, cart and popup pages were redesigned</w:t>
      </w:r>
    </w:p>
    <w:p w:rsidR="00E75333" w:rsidRDefault="00E75333" w:rsidP="00E75333">
      <w:pPr>
        <w:pStyle w:val="ListParagraph"/>
        <w:numPr>
          <w:ilvl w:val="0"/>
          <w:numId w:val="14"/>
        </w:numPr>
        <w:rPr>
          <w:rStyle w:val="fontstyle01"/>
          <w:rFonts w:ascii="Times New Roman" w:hAnsi="Times New Roman" w:cs="Times New Roman"/>
        </w:rPr>
      </w:pPr>
      <w:r>
        <w:rPr>
          <w:rStyle w:val="fontstyle01"/>
          <w:rFonts w:ascii="Times New Roman" w:hAnsi="Times New Roman" w:cs="Times New Roman"/>
        </w:rPr>
        <w:t>The about-us and reviews have been given background images</w:t>
      </w:r>
    </w:p>
    <w:p w:rsidR="00E75333" w:rsidRPr="00A02ECB" w:rsidRDefault="00E75333" w:rsidP="00E75333">
      <w:pPr>
        <w:rPr>
          <w:rStyle w:val="fontstyle01"/>
          <w:rFonts w:ascii="Times New Roman" w:hAnsi="Times New Roman" w:cs="Times New Roman"/>
        </w:rPr>
      </w:pPr>
    </w:p>
    <w:p w:rsidR="00E75333" w:rsidRDefault="00E75333" w:rsidP="00E75333">
      <w:pPr>
        <w:rPr>
          <w:rStyle w:val="fontstyle01"/>
          <w:rFonts w:ascii="Times New Roman" w:hAnsi="Times New Roman" w:cs="Times New Roman"/>
          <w:b/>
          <w:sz w:val="24"/>
        </w:rPr>
      </w:pPr>
      <w:r>
        <w:rPr>
          <w:rStyle w:val="fontstyle01"/>
          <w:rFonts w:ascii="Times New Roman" w:hAnsi="Times New Roman" w:cs="Times New Roman"/>
          <w:b/>
          <w:sz w:val="24"/>
        </w:rPr>
        <w:t>Key Outstanding Issues Encountered</w:t>
      </w:r>
    </w:p>
    <w:p w:rsidR="00E75333" w:rsidRPr="00A02ECB" w:rsidRDefault="00E75333" w:rsidP="00E75333">
      <w:pPr>
        <w:rPr>
          <w:rStyle w:val="fontstyle01"/>
          <w:rFonts w:ascii="Times New Roman" w:hAnsi="Times New Roman" w:cs="Times New Roman"/>
          <w:b/>
          <w:sz w:val="24"/>
        </w:rPr>
      </w:pPr>
    </w:p>
    <w:p w:rsidR="00E75333"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Products: while the image and name of the selected product are updated in the popup, the allergy image and information do not. These additional features will be implemented and fixed later.</w:t>
      </w:r>
    </w:p>
    <w:p w:rsidR="00E75333"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Products: current page does not allow multiple items to be added. Design change will be implemented later. Current option has been implemented so that users are able to add at least one item. Current prices do not reflect expected price since onchange and onblur have not been fully implemented due to potential additional items.</w:t>
      </w:r>
    </w:p>
    <w:p w:rsidR="00E75333" w:rsidRPr="00077C55"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Products: error message for invalid quantity inputs </w:t>
      </w:r>
      <w:r w:rsidRPr="00D46782">
        <w:rPr>
          <w:rFonts w:ascii="Times New Roman" w:hAnsi="Times New Roman" w:cs="Times New Roman"/>
          <w:color w:val="000000"/>
          <w:sz w:val="22"/>
          <w:szCs w:val="22"/>
          <w:u w:val="single"/>
        </w:rPr>
        <w:t>purposely</w:t>
      </w:r>
      <w:r>
        <w:rPr>
          <w:rFonts w:ascii="Times New Roman" w:hAnsi="Times New Roman" w:cs="Times New Roman"/>
          <w:color w:val="000000"/>
          <w:sz w:val="22"/>
          <w:szCs w:val="22"/>
        </w:rPr>
        <w:t xml:space="preserve"> placed on the checkout box so that the users would be aware that the cart final price may not reflect the correct amount.</w:t>
      </w:r>
    </w:p>
    <w:p w:rsidR="00E75333" w:rsidRDefault="00E75333" w:rsidP="00E75333">
      <w:pPr>
        <w:pStyle w:val="ListParagraph"/>
        <w:numPr>
          <w:ilvl w:val="0"/>
          <w:numId w:val="16"/>
        </w:numPr>
        <w:rPr>
          <w:rFonts w:ascii="Times New Roman" w:hAnsi="Times New Roman" w:cs="Times New Roman"/>
          <w:color w:val="000000"/>
          <w:sz w:val="22"/>
          <w:szCs w:val="22"/>
        </w:rPr>
      </w:pPr>
      <w:r>
        <w:rPr>
          <w:rFonts w:ascii="Times New Roman" w:hAnsi="Times New Roman" w:cs="Times New Roman"/>
          <w:color w:val="000000"/>
          <w:sz w:val="22"/>
          <w:szCs w:val="22"/>
        </w:rPr>
        <w:t xml:space="preserve">Specific time validation cases: We were unable to block submission despite a warning message displayed. This was the only widget that we are currently unable to fix. </w:t>
      </w:r>
    </w:p>
    <w:p w:rsidR="00E75333" w:rsidRPr="002B47BD" w:rsidRDefault="00E75333" w:rsidP="00E75333">
      <w:pPr>
        <w:pStyle w:val="ListParagraph"/>
        <w:rPr>
          <w:rFonts w:ascii="Times New Roman" w:hAnsi="Times New Roman" w:cs="Times New Roman"/>
          <w:color w:val="000000"/>
          <w:sz w:val="22"/>
          <w:szCs w:val="22"/>
        </w:rPr>
      </w:pPr>
    </w:p>
    <w:p w:rsidR="00E75333" w:rsidRPr="007A1059" w:rsidRDefault="00E75333" w:rsidP="00E75333">
      <w:pPr>
        <w:rPr>
          <w:rFonts w:ascii="Times New Roman" w:hAnsi="Times New Roman" w:cs="Times New Roman"/>
          <w:b/>
          <w:color w:val="000000"/>
          <w:sz w:val="22"/>
          <w:szCs w:val="22"/>
        </w:rPr>
      </w:pPr>
      <w:r w:rsidRPr="007A1059">
        <w:rPr>
          <w:rFonts w:ascii="Times New Roman" w:hAnsi="Times New Roman" w:cs="Times New Roman"/>
          <w:b/>
          <w:color w:val="000000"/>
          <w:sz w:val="22"/>
          <w:szCs w:val="22"/>
        </w:rPr>
        <w:lastRenderedPageBreak/>
        <w:t>Success and Problems Faced upon Website Publishing and Testing</w:t>
      </w:r>
    </w:p>
    <w:p w:rsidR="00E75333" w:rsidRDefault="00E75333" w:rsidP="00E75333">
      <w:pPr>
        <w:rPr>
          <w:rFonts w:ascii="Times New Roman" w:hAnsi="Times New Roman" w:cs="Times New Roman"/>
          <w:color w:val="000000"/>
          <w:sz w:val="22"/>
          <w:szCs w:val="22"/>
        </w:rPr>
      </w:pPr>
    </w:p>
    <w:p w:rsidR="00E75333" w:rsidRPr="00B5118D" w:rsidRDefault="00E75333" w:rsidP="00E75333">
      <w:pPr>
        <w:rPr>
          <w:rFonts w:ascii="Times New Roman" w:hAnsi="Times New Roman" w:cs="Times New Roman"/>
          <w:color w:val="000000"/>
          <w:sz w:val="22"/>
          <w:szCs w:val="22"/>
        </w:rPr>
      </w:pPr>
      <w:r w:rsidRPr="00B5118D">
        <w:rPr>
          <w:rFonts w:ascii="Times New Roman" w:hAnsi="Times New Roman" w:cs="Times New Roman"/>
          <w:color w:val="000000"/>
          <w:sz w:val="22"/>
          <w:szCs w:val="22"/>
        </w:rPr>
        <w:t>The slideshow was not displaying because the folders within the student.bcitdev.com required that the links be case-sensitive.</w:t>
      </w:r>
      <w:r>
        <w:rPr>
          <w:rFonts w:ascii="Times New Roman" w:hAnsi="Times New Roman" w:cs="Times New Roman"/>
          <w:color w:val="000000"/>
          <w:sz w:val="22"/>
          <w:szCs w:val="22"/>
        </w:rPr>
        <w:t xml:space="preserve"> This problem occurred in the previous milestone as well. We were able to fix this problem by changing the image source to match the case-sensitive URL. </w:t>
      </w:r>
    </w:p>
    <w:p w:rsidR="00E75333" w:rsidRPr="00956736" w:rsidRDefault="00E75333" w:rsidP="00E75333">
      <w:pPr>
        <w:rPr>
          <w:rFonts w:ascii="Times New Roman" w:hAnsi="Times New Roman" w:cs="Times New Roman"/>
          <w:color w:val="000000"/>
          <w:sz w:val="22"/>
          <w:szCs w:val="22"/>
        </w:rPr>
      </w:pPr>
      <w:r w:rsidRPr="00956736">
        <w:rPr>
          <w:rFonts w:ascii="Times New Roman" w:hAnsi="Times New Roman" w:cs="Times New Roman"/>
          <w:color w:val="000000"/>
          <w:sz w:val="22"/>
          <w:szCs w:val="22"/>
        </w:rPr>
        <w:t xml:space="preserve"> </w:t>
      </w:r>
    </w:p>
    <w:p w:rsidR="00E75333" w:rsidRDefault="00E75333" w:rsidP="00E75333">
      <w:pPr>
        <w:rPr>
          <w:rStyle w:val="fontstyle01"/>
          <w:rFonts w:ascii="Times New Roman" w:hAnsi="Times New Roman" w:cs="Times New Roman"/>
          <w:b/>
          <w:sz w:val="24"/>
        </w:rPr>
      </w:pPr>
      <w:r w:rsidRPr="00A02ECB">
        <w:rPr>
          <w:rStyle w:val="fontstyle01"/>
          <w:rFonts w:ascii="Times New Roman" w:hAnsi="Times New Roman" w:cs="Times New Roman"/>
          <w:b/>
          <w:sz w:val="24"/>
        </w:rPr>
        <w:t>Widgets</w:t>
      </w:r>
      <w:r>
        <w:rPr>
          <w:rStyle w:val="fontstyle01"/>
          <w:rFonts w:ascii="Times New Roman" w:hAnsi="Times New Roman" w:cs="Times New Roman"/>
          <w:b/>
          <w:sz w:val="24"/>
        </w:rPr>
        <w:t xml:space="preserve"> and jQuery</w:t>
      </w:r>
    </w:p>
    <w:p w:rsidR="00E75333" w:rsidRPr="00A02ECB" w:rsidRDefault="00E75333" w:rsidP="00E75333">
      <w:pPr>
        <w:rPr>
          <w:rStyle w:val="fontstyle01"/>
          <w:rFonts w:ascii="Times New Roman" w:hAnsi="Times New Roman" w:cs="Times New Roman"/>
          <w:b/>
          <w:sz w:val="24"/>
        </w:rPr>
      </w:pPr>
    </w:p>
    <w:p w:rsidR="00E75333" w:rsidRPr="00512460" w:rsidRDefault="00E75333" w:rsidP="00E75333">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t>Datepicker and wickedpicker widgets</w:t>
      </w:r>
    </w:p>
    <w:p w:rsidR="00E75333" w:rsidRPr="001B4B73" w:rsidRDefault="00E75333" w:rsidP="00E75333">
      <w:pPr>
        <w:rPr>
          <w:rFonts w:ascii="Times New Roman" w:hAnsi="Times New Roman" w:cs="Times New Roman"/>
          <w:color w:val="000000"/>
          <w:sz w:val="22"/>
          <w:szCs w:val="22"/>
        </w:rPr>
      </w:pPr>
    </w:p>
    <w:p w:rsidR="00E75333"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We added </w:t>
      </w:r>
      <w:r>
        <w:rPr>
          <w:rFonts w:ascii="Times New Roman" w:hAnsi="Times New Roman" w:cs="Times New Roman"/>
          <w:color w:val="000000"/>
          <w:sz w:val="22"/>
          <w:szCs w:val="22"/>
        </w:rPr>
        <w:t xml:space="preserve">the </w:t>
      </w:r>
      <w:r w:rsidRPr="00A02ECB">
        <w:rPr>
          <w:rFonts w:ascii="Times New Roman" w:hAnsi="Times New Roman" w:cs="Times New Roman"/>
          <w:color w:val="000000"/>
          <w:sz w:val="22"/>
          <w:szCs w:val="22"/>
        </w:rPr>
        <w:t>datepicker and wickedpicker widgets to the catering form for the 'Date of Event' and time fields (start and end times) respectively. As there are multiple ways to input a date or time (March-03-2017, 2017/03/03, 8:00 AM, 8AM, etc), we wanted to make the process as quick and seamless for both the users and the web developer. Users can easily see which month and day of the week they have selected, and they have a good variety of choice for times without having to scroll through a long list of start and end times. The web developer can operate on a standardized format for date and time.</w:t>
      </w:r>
    </w:p>
    <w:p w:rsidR="00E75333" w:rsidRDefault="00E75333" w:rsidP="00E75333">
      <w:pPr>
        <w:rPr>
          <w:rFonts w:ascii="Times New Roman" w:hAnsi="Times New Roman" w:cs="Times New Roman"/>
          <w:color w:val="000000"/>
          <w:sz w:val="22"/>
          <w:szCs w:val="22"/>
        </w:rPr>
      </w:pPr>
    </w:p>
    <w:p w:rsidR="00E75333" w:rsidRPr="00512460" w:rsidRDefault="00E75333" w:rsidP="00E75333">
      <w:pPr>
        <w:rPr>
          <w:rFonts w:ascii="Times New Roman" w:hAnsi="Times New Roman" w:cs="Times New Roman"/>
          <w:color w:val="000000"/>
          <w:sz w:val="22"/>
          <w:szCs w:val="22"/>
          <w:u w:val="single"/>
        </w:rPr>
      </w:pPr>
      <w:r w:rsidRPr="00512460">
        <w:rPr>
          <w:rFonts w:ascii="Times New Roman" w:hAnsi="Times New Roman" w:cs="Times New Roman"/>
          <w:color w:val="000000"/>
          <w:sz w:val="22"/>
          <w:szCs w:val="22"/>
          <w:u w:val="single"/>
        </w:rPr>
        <w:t xml:space="preserve">Back to </w:t>
      </w:r>
      <w:r>
        <w:rPr>
          <w:rFonts w:ascii="Times New Roman" w:hAnsi="Times New Roman" w:cs="Times New Roman"/>
          <w:color w:val="000000"/>
          <w:sz w:val="22"/>
          <w:szCs w:val="22"/>
          <w:u w:val="single"/>
        </w:rPr>
        <w:t>T</w:t>
      </w:r>
      <w:r w:rsidRPr="00512460">
        <w:rPr>
          <w:rFonts w:ascii="Times New Roman" w:hAnsi="Times New Roman" w:cs="Times New Roman"/>
          <w:color w:val="000000"/>
          <w:sz w:val="22"/>
          <w:szCs w:val="22"/>
          <w:u w:val="single"/>
        </w:rPr>
        <w:t>op jQuery</w:t>
      </w:r>
    </w:p>
    <w:p w:rsidR="00E75333" w:rsidRPr="00A02ECB" w:rsidRDefault="00E75333" w:rsidP="00E75333">
      <w:pPr>
        <w:rPr>
          <w:rFonts w:ascii="Times New Roman" w:hAnsi="Times New Roman" w:cs="Times New Roman"/>
          <w:color w:val="000000"/>
          <w:sz w:val="22"/>
          <w:szCs w:val="22"/>
        </w:rPr>
      </w:pPr>
    </w:p>
    <w:p w:rsidR="00E75333" w:rsidRPr="00A02ECB"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 xml:space="preserve">We </w:t>
      </w:r>
      <w:r>
        <w:rPr>
          <w:rFonts w:ascii="Times New Roman" w:hAnsi="Times New Roman" w:cs="Times New Roman"/>
          <w:color w:val="000000"/>
          <w:sz w:val="22"/>
          <w:szCs w:val="22"/>
        </w:rPr>
        <w:t xml:space="preserve">also </w:t>
      </w:r>
      <w:r w:rsidRPr="00A02ECB">
        <w:rPr>
          <w:rFonts w:ascii="Times New Roman" w:hAnsi="Times New Roman" w:cs="Times New Roman"/>
          <w:color w:val="000000"/>
          <w:sz w:val="22"/>
          <w:szCs w:val="22"/>
        </w:rPr>
        <w:t>added a back-to-top button with jQuery to every page, to enhance the user experience with long pages such as catering and products. This will save the user the effort of scrolling if they want to return to the top of the page.</w:t>
      </w:r>
      <w:r>
        <w:rPr>
          <w:rFonts w:ascii="Times New Roman" w:hAnsi="Times New Roman" w:cs="Times New Roman"/>
          <w:color w:val="000000"/>
          <w:sz w:val="22"/>
          <w:szCs w:val="22"/>
        </w:rPr>
        <w:t xml:space="preserve"> With the back-to-top animation implemented, the user will enjoy a pleasant, seamless scrolling experience.</w:t>
      </w:r>
    </w:p>
    <w:p w:rsidR="00E75333" w:rsidRPr="00A02ECB" w:rsidRDefault="00E75333" w:rsidP="00E75333">
      <w:pPr>
        <w:rPr>
          <w:rFonts w:ascii="Times New Roman" w:hAnsi="Times New Roman" w:cs="Times New Roman"/>
          <w:b/>
          <w:color w:val="000000"/>
          <w:sz w:val="22"/>
          <w:szCs w:val="22"/>
        </w:rPr>
      </w:pPr>
    </w:p>
    <w:p w:rsidR="00E75333" w:rsidRDefault="00E75333" w:rsidP="00E75333">
      <w:pPr>
        <w:rPr>
          <w:rStyle w:val="fontstyle01"/>
          <w:rFonts w:ascii="Times New Roman" w:hAnsi="Times New Roman" w:cs="Times New Roman"/>
          <w:b/>
          <w:sz w:val="24"/>
        </w:rPr>
      </w:pPr>
      <w:r>
        <w:rPr>
          <w:rStyle w:val="fontstyle01"/>
          <w:rFonts w:ascii="Times New Roman" w:hAnsi="Times New Roman" w:cs="Times New Roman"/>
          <w:b/>
          <w:sz w:val="24"/>
        </w:rPr>
        <w:t>Testing with JavaScript D</w:t>
      </w:r>
      <w:r w:rsidRPr="00A02ECB">
        <w:rPr>
          <w:rStyle w:val="fontstyle01"/>
          <w:rFonts w:ascii="Times New Roman" w:hAnsi="Times New Roman" w:cs="Times New Roman"/>
          <w:b/>
          <w:sz w:val="24"/>
        </w:rPr>
        <w:t>isabled</w:t>
      </w:r>
    </w:p>
    <w:p w:rsidR="00E75333" w:rsidRPr="00A02ECB" w:rsidRDefault="00E75333" w:rsidP="00E75333">
      <w:pPr>
        <w:rPr>
          <w:rStyle w:val="fontstyle01"/>
          <w:rFonts w:ascii="Times New Roman" w:hAnsi="Times New Roman" w:cs="Times New Roman"/>
          <w:b/>
          <w:sz w:val="24"/>
        </w:rPr>
      </w:pPr>
    </w:p>
    <w:p w:rsidR="00E75333" w:rsidRDefault="00E75333" w:rsidP="00E75333">
      <w:pPr>
        <w:rPr>
          <w:rFonts w:ascii="Times New Roman" w:hAnsi="Times New Roman" w:cs="Times New Roman"/>
          <w:color w:val="000000"/>
          <w:sz w:val="22"/>
          <w:szCs w:val="22"/>
        </w:rPr>
      </w:pPr>
      <w:r w:rsidRPr="00A02ECB">
        <w:rPr>
          <w:rFonts w:ascii="Times New Roman" w:hAnsi="Times New Roman" w:cs="Times New Roman"/>
          <w:color w:val="000000"/>
          <w:sz w:val="22"/>
          <w:szCs w:val="22"/>
        </w:rPr>
        <w:t>All forms submit properly with JavaScript disabled.</w:t>
      </w:r>
    </w:p>
    <w:p w:rsidR="00DF03D4" w:rsidRPr="00A02ECB" w:rsidRDefault="00DF03D4">
      <w:pPr>
        <w:rPr>
          <w:rFonts w:ascii="Times New Roman" w:hAnsi="Times New Roman" w:cs="Times New Roman"/>
          <w:color w:val="000000"/>
          <w:sz w:val="22"/>
          <w:szCs w:val="22"/>
        </w:rPr>
      </w:pPr>
    </w:p>
    <w:sectPr w:rsidR="00DF03D4" w:rsidRPr="00A02ECB" w:rsidSect="005E6019">
      <w:headerReference w:type="default" r:id="rId73"/>
      <w:pgSz w:w="12240" w:h="15840"/>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25AD" w:rsidRDefault="00F425AD" w:rsidP="00906DCB">
      <w:r>
        <w:separator/>
      </w:r>
    </w:p>
  </w:endnote>
  <w:endnote w:type="continuationSeparator" w:id="0">
    <w:p w:rsidR="00F425AD" w:rsidRDefault="00F425AD" w:rsidP="00906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NewPSMT">
    <w:altName w:val="Courier New"/>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25AD" w:rsidRDefault="00F425AD" w:rsidP="00906DCB">
      <w:r>
        <w:separator/>
      </w:r>
    </w:p>
  </w:footnote>
  <w:footnote w:type="continuationSeparator" w:id="0">
    <w:p w:rsidR="00F425AD" w:rsidRDefault="00F425AD" w:rsidP="00906DCB">
      <w:r>
        <w:continuationSeparator/>
      </w:r>
    </w:p>
  </w:footnote>
  <w:footnote w:id="1">
    <w:p w:rsidR="00550468" w:rsidRDefault="00550468" w:rsidP="00B92458">
      <w:pPr>
        <w:pStyle w:val="FootnoteText"/>
      </w:pPr>
      <w:ins w:id="40" w:author="Ryan Liang" w:date="2017-01-30T12:53:00Z">
        <w:r>
          <w:rPr>
            <w:rStyle w:val="FootnoteReference"/>
          </w:rPr>
          <w:footnoteRef/>
        </w:r>
        <w:r>
          <w:t xml:space="preserve"> </w:t>
        </w:r>
        <w:r w:rsidRPr="00004CFB">
          <w:t>https://github.com/ericjsy/web-dev</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468" w:rsidRDefault="00550468">
    <w:pPr>
      <w:pStyle w:val="Header"/>
    </w:pPr>
  </w:p>
  <w:p w:rsidR="00550468" w:rsidRPr="00906DCB" w:rsidRDefault="00550468" w:rsidP="00906DCB">
    <w:pPr>
      <w:pStyle w:val="Header"/>
      <w:jc w:val="right"/>
      <w:rPr>
        <w:rFonts w:ascii="Times New Roman" w:hAnsi="Times New Roman" w:cs="Times New Roman"/>
        <w:sz w:val="22"/>
        <w:szCs w:val="22"/>
      </w:rPr>
    </w:pPr>
    <w:r w:rsidRPr="00906DCB">
      <w:rPr>
        <w:rFonts w:ascii="Times New Roman" w:hAnsi="Times New Roman" w:cs="Times New Roman"/>
        <w:sz w:val="22"/>
        <w:szCs w:val="22"/>
      </w:rPr>
      <w:fldChar w:fldCharType="begin"/>
    </w:r>
    <w:r w:rsidRPr="00906DCB">
      <w:rPr>
        <w:rFonts w:ascii="Times New Roman" w:hAnsi="Times New Roman" w:cs="Times New Roman"/>
        <w:sz w:val="22"/>
        <w:szCs w:val="22"/>
      </w:rPr>
      <w:instrText xml:space="preserve"> PAGE   \* MERGEFORMAT </w:instrText>
    </w:r>
    <w:r w:rsidRPr="00906DCB">
      <w:rPr>
        <w:rFonts w:ascii="Times New Roman" w:hAnsi="Times New Roman" w:cs="Times New Roman"/>
        <w:sz w:val="22"/>
        <w:szCs w:val="22"/>
      </w:rPr>
      <w:fldChar w:fldCharType="separate"/>
    </w:r>
    <w:r w:rsidR="00DD4B7C">
      <w:rPr>
        <w:rFonts w:ascii="Times New Roman" w:hAnsi="Times New Roman" w:cs="Times New Roman"/>
        <w:noProof/>
        <w:sz w:val="22"/>
        <w:szCs w:val="22"/>
      </w:rPr>
      <w:t>4</w:t>
    </w:r>
    <w:r w:rsidRPr="00906DCB">
      <w:rPr>
        <w:rFonts w:ascii="Times New Roman" w:hAnsi="Times New Roman" w:cs="Times New Roman"/>
        <w:noProof/>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64244"/>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DCF647A"/>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440"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2" w15:restartNumberingAfterBreak="0">
    <w:nsid w:val="103E53A8"/>
    <w:multiLevelType w:val="hybridMultilevel"/>
    <w:tmpl w:val="385A5C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40655A8"/>
    <w:multiLevelType w:val="hybridMultilevel"/>
    <w:tmpl w:val="0838BE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4DB57BD"/>
    <w:multiLevelType w:val="hybridMultilevel"/>
    <w:tmpl w:val="2DA8E7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6C53BC4"/>
    <w:multiLevelType w:val="multilevel"/>
    <w:tmpl w:val="680CF394"/>
    <w:lvl w:ilvl="0">
      <w:start w:val="1"/>
      <w:numFmt w:val="upperRoman"/>
      <w:lvlText w:val="%1."/>
      <w:lvlJc w:val="right"/>
      <w:pPr>
        <w:ind w:left="720" w:firstLine="360"/>
      </w:pPr>
      <w:rPr>
        <w:rFonts w:hint="default"/>
        <w:u w:val="none"/>
      </w:rPr>
    </w:lvl>
    <w:lvl w:ilvl="1">
      <w:start w:val="8"/>
      <w:numFmt w:val="decimal"/>
      <w:lvlText w:val="%2."/>
      <w:lvlJc w:val="left"/>
      <w:pPr>
        <w:ind w:left="197"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6" w15:restartNumberingAfterBreak="0">
    <w:nsid w:val="1DB0222F"/>
    <w:multiLevelType w:val="hybridMultilevel"/>
    <w:tmpl w:val="87B848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0EF20E4"/>
    <w:multiLevelType w:val="hybridMultilevel"/>
    <w:tmpl w:val="282227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BB27C94"/>
    <w:multiLevelType w:val="hybridMultilevel"/>
    <w:tmpl w:val="2854A5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C921EAD"/>
    <w:multiLevelType w:val="hybridMultilevel"/>
    <w:tmpl w:val="EE4C9A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B1E2479"/>
    <w:multiLevelType w:val="hybridMultilevel"/>
    <w:tmpl w:val="D90415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E0637D4"/>
    <w:multiLevelType w:val="hybridMultilevel"/>
    <w:tmpl w:val="3C70E3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1C0358D"/>
    <w:multiLevelType w:val="hybridMultilevel"/>
    <w:tmpl w:val="20501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017000"/>
    <w:multiLevelType w:val="hybridMultilevel"/>
    <w:tmpl w:val="11D8E8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A764B7C"/>
    <w:multiLevelType w:val="hybridMultilevel"/>
    <w:tmpl w:val="456245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80F08"/>
    <w:multiLevelType w:val="hybridMultilevel"/>
    <w:tmpl w:val="A70E4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DEB6D32"/>
    <w:multiLevelType w:val="hybridMultilevel"/>
    <w:tmpl w:val="ADA2A3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E961738"/>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97"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18" w15:restartNumberingAfterBreak="0">
    <w:nsid w:val="55126DB6"/>
    <w:multiLevelType w:val="hybridMultilevel"/>
    <w:tmpl w:val="3EC464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091564C"/>
    <w:multiLevelType w:val="hybridMultilevel"/>
    <w:tmpl w:val="B49EB5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99968EA"/>
    <w:multiLevelType w:val="hybridMultilevel"/>
    <w:tmpl w:val="E8801B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F8D4E45"/>
    <w:multiLevelType w:val="hybridMultilevel"/>
    <w:tmpl w:val="E37811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29C2CEA"/>
    <w:multiLevelType w:val="hybridMultilevel"/>
    <w:tmpl w:val="25324B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4871E6F"/>
    <w:multiLevelType w:val="multilevel"/>
    <w:tmpl w:val="93465500"/>
    <w:lvl w:ilvl="0">
      <w:start w:val="1"/>
      <w:numFmt w:val="upperRoman"/>
      <w:lvlText w:val="%1."/>
      <w:lvlJc w:val="right"/>
      <w:pPr>
        <w:ind w:left="720" w:firstLine="360"/>
      </w:pPr>
      <w:rPr>
        <w:rFonts w:hint="default"/>
        <w:u w:val="none"/>
      </w:rPr>
    </w:lvl>
    <w:lvl w:ilvl="1">
      <w:start w:val="1"/>
      <w:numFmt w:val="decimal"/>
      <w:lvlText w:val="%2."/>
      <w:lvlJc w:val="left"/>
      <w:pPr>
        <w:ind w:left="1440" w:firstLine="1080"/>
      </w:pPr>
      <w:rPr>
        <w:rFonts w:hint="default"/>
        <w:u w:val="none"/>
      </w:rPr>
    </w:lvl>
    <w:lvl w:ilvl="2">
      <w:start w:val="1"/>
      <w:numFmt w:val="decimal"/>
      <w:lvlText w:val="%3."/>
      <w:lvlJc w:val="left"/>
      <w:pPr>
        <w:ind w:left="2160" w:firstLine="1800"/>
      </w:pPr>
      <w:rPr>
        <w:rFonts w:hint="default"/>
        <w:u w:val="none"/>
      </w:rPr>
    </w:lvl>
    <w:lvl w:ilvl="3">
      <w:start w:val="1"/>
      <w:numFmt w:val="lowerLetter"/>
      <w:lvlText w:val="%4)"/>
      <w:lvlJc w:val="left"/>
      <w:pPr>
        <w:ind w:left="2880" w:firstLine="2520"/>
      </w:pPr>
      <w:rPr>
        <w:rFonts w:hint="default"/>
        <w:u w:val="none"/>
      </w:rPr>
    </w:lvl>
    <w:lvl w:ilvl="4">
      <w:start w:val="1"/>
      <w:numFmt w:val="decimal"/>
      <w:lvlText w:val="(%5)"/>
      <w:lvlJc w:val="left"/>
      <w:pPr>
        <w:ind w:left="360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24" w15:restartNumberingAfterBreak="0">
    <w:nsid w:val="773A2B30"/>
    <w:multiLevelType w:val="hybridMultilevel"/>
    <w:tmpl w:val="2E2A6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9141D0"/>
    <w:multiLevelType w:val="hybridMultilevel"/>
    <w:tmpl w:val="72ACA9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A44547F"/>
    <w:multiLevelType w:val="multilevel"/>
    <w:tmpl w:val="CA189C98"/>
    <w:lvl w:ilvl="0">
      <w:start w:val="1"/>
      <w:numFmt w:val="upperRoman"/>
      <w:lvlText w:val="%1."/>
      <w:lvlJc w:val="righ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4"/>
  </w:num>
  <w:num w:numId="2">
    <w:abstractNumId w:val="6"/>
  </w:num>
  <w:num w:numId="3">
    <w:abstractNumId w:val="3"/>
  </w:num>
  <w:num w:numId="4">
    <w:abstractNumId w:val="10"/>
  </w:num>
  <w:num w:numId="5">
    <w:abstractNumId w:val="20"/>
  </w:num>
  <w:num w:numId="6">
    <w:abstractNumId w:val="7"/>
  </w:num>
  <w:num w:numId="7">
    <w:abstractNumId w:val="8"/>
  </w:num>
  <w:num w:numId="8">
    <w:abstractNumId w:val="9"/>
  </w:num>
  <w:num w:numId="9">
    <w:abstractNumId w:val="2"/>
  </w:num>
  <w:num w:numId="10">
    <w:abstractNumId w:val="18"/>
  </w:num>
  <w:num w:numId="11">
    <w:abstractNumId w:val="21"/>
  </w:num>
  <w:num w:numId="12">
    <w:abstractNumId w:val="11"/>
  </w:num>
  <w:num w:numId="13">
    <w:abstractNumId w:val="22"/>
  </w:num>
  <w:num w:numId="14">
    <w:abstractNumId w:val="19"/>
  </w:num>
  <w:num w:numId="15">
    <w:abstractNumId w:val="16"/>
  </w:num>
  <w:num w:numId="16">
    <w:abstractNumId w:val="25"/>
  </w:num>
  <w:num w:numId="17">
    <w:abstractNumId w:val="17"/>
  </w:num>
  <w:num w:numId="18">
    <w:abstractNumId w:val="26"/>
  </w:num>
  <w:num w:numId="19">
    <w:abstractNumId w:val="0"/>
  </w:num>
  <w:num w:numId="20">
    <w:abstractNumId w:val="12"/>
  </w:num>
  <w:num w:numId="21">
    <w:abstractNumId w:val="15"/>
  </w:num>
  <w:num w:numId="22">
    <w:abstractNumId w:val="24"/>
  </w:num>
  <w:num w:numId="23">
    <w:abstractNumId w:val="14"/>
  </w:num>
  <w:num w:numId="24">
    <w:abstractNumId w:val="1"/>
  </w:num>
  <w:num w:numId="25">
    <w:abstractNumId w:val="23"/>
  </w:num>
  <w:num w:numId="26">
    <w:abstractNumId w:val="5"/>
  </w:num>
  <w:num w:numId="27">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yan Liang">
    <w15:presenceInfo w15:providerId="Windows Live" w15:userId="4e496bc2b6e0f47f"/>
  </w15:person>
  <w15:person w15:author="Eric Sy">
    <w15:presenceInfo w15:providerId="None" w15:userId="Eric Sy"/>
  </w15:person>
  <w15:person w15:author="Eric">
    <w15:presenceInfo w15:providerId="None" w15:userId="E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C50"/>
    <w:rsid w:val="000028A7"/>
    <w:rsid w:val="00007568"/>
    <w:rsid w:val="00010153"/>
    <w:rsid w:val="000114C9"/>
    <w:rsid w:val="000137F6"/>
    <w:rsid w:val="00022775"/>
    <w:rsid w:val="00035A8E"/>
    <w:rsid w:val="000360D9"/>
    <w:rsid w:val="00044D3A"/>
    <w:rsid w:val="00050571"/>
    <w:rsid w:val="000527F7"/>
    <w:rsid w:val="00052C65"/>
    <w:rsid w:val="000567AA"/>
    <w:rsid w:val="00077C55"/>
    <w:rsid w:val="0008726B"/>
    <w:rsid w:val="000A372A"/>
    <w:rsid w:val="000A54CB"/>
    <w:rsid w:val="000A6AAF"/>
    <w:rsid w:val="000B5029"/>
    <w:rsid w:val="000E4043"/>
    <w:rsid w:val="000E7786"/>
    <w:rsid w:val="000F1E70"/>
    <w:rsid w:val="000F660B"/>
    <w:rsid w:val="00106A46"/>
    <w:rsid w:val="0011383B"/>
    <w:rsid w:val="00113BB8"/>
    <w:rsid w:val="00125CBD"/>
    <w:rsid w:val="00136008"/>
    <w:rsid w:val="00143053"/>
    <w:rsid w:val="001471BC"/>
    <w:rsid w:val="00156F04"/>
    <w:rsid w:val="001678B0"/>
    <w:rsid w:val="00180EA2"/>
    <w:rsid w:val="00181790"/>
    <w:rsid w:val="001A2914"/>
    <w:rsid w:val="001B02F9"/>
    <w:rsid w:val="001B4B73"/>
    <w:rsid w:val="001E7DDA"/>
    <w:rsid w:val="00256813"/>
    <w:rsid w:val="00264FA9"/>
    <w:rsid w:val="002758D7"/>
    <w:rsid w:val="00282884"/>
    <w:rsid w:val="00285D0F"/>
    <w:rsid w:val="0028719A"/>
    <w:rsid w:val="002902B3"/>
    <w:rsid w:val="00290855"/>
    <w:rsid w:val="00291500"/>
    <w:rsid w:val="00294EBB"/>
    <w:rsid w:val="002A752C"/>
    <w:rsid w:val="002B284D"/>
    <w:rsid w:val="002B47BD"/>
    <w:rsid w:val="002C2278"/>
    <w:rsid w:val="002C6E86"/>
    <w:rsid w:val="002E08EE"/>
    <w:rsid w:val="002E39AF"/>
    <w:rsid w:val="002F2964"/>
    <w:rsid w:val="002F595D"/>
    <w:rsid w:val="002F7BA9"/>
    <w:rsid w:val="00303602"/>
    <w:rsid w:val="003121F9"/>
    <w:rsid w:val="00321191"/>
    <w:rsid w:val="00370360"/>
    <w:rsid w:val="00372AD1"/>
    <w:rsid w:val="003A02C3"/>
    <w:rsid w:val="003A3395"/>
    <w:rsid w:val="003B027F"/>
    <w:rsid w:val="003C28EC"/>
    <w:rsid w:val="003C5279"/>
    <w:rsid w:val="003C65EB"/>
    <w:rsid w:val="003D09C5"/>
    <w:rsid w:val="003D5A1D"/>
    <w:rsid w:val="003F77D7"/>
    <w:rsid w:val="004043BF"/>
    <w:rsid w:val="004046A8"/>
    <w:rsid w:val="004065C1"/>
    <w:rsid w:val="00414FAD"/>
    <w:rsid w:val="004201EC"/>
    <w:rsid w:val="004235A3"/>
    <w:rsid w:val="00426E86"/>
    <w:rsid w:val="00432E34"/>
    <w:rsid w:val="00437048"/>
    <w:rsid w:val="0044708B"/>
    <w:rsid w:val="00453938"/>
    <w:rsid w:val="004647CF"/>
    <w:rsid w:val="00467E75"/>
    <w:rsid w:val="00470841"/>
    <w:rsid w:val="00482CE4"/>
    <w:rsid w:val="004873DF"/>
    <w:rsid w:val="00490CD6"/>
    <w:rsid w:val="00490D75"/>
    <w:rsid w:val="004A0A0A"/>
    <w:rsid w:val="004A6B70"/>
    <w:rsid w:val="004A6E69"/>
    <w:rsid w:val="004B2BCE"/>
    <w:rsid w:val="004B2DBF"/>
    <w:rsid w:val="004C001C"/>
    <w:rsid w:val="004C1795"/>
    <w:rsid w:val="004C3957"/>
    <w:rsid w:val="004C40D1"/>
    <w:rsid w:val="004E3BB7"/>
    <w:rsid w:val="004F1512"/>
    <w:rsid w:val="004F4226"/>
    <w:rsid w:val="0050075B"/>
    <w:rsid w:val="00512460"/>
    <w:rsid w:val="00512679"/>
    <w:rsid w:val="0053224B"/>
    <w:rsid w:val="00537C91"/>
    <w:rsid w:val="00550468"/>
    <w:rsid w:val="0056642C"/>
    <w:rsid w:val="005808F4"/>
    <w:rsid w:val="00593382"/>
    <w:rsid w:val="005B6E5D"/>
    <w:rsid w:val="005C4888"/>
    <w:rsid w:val="005C5D74"/>
    <w:rsid w:val="005C7619"/>
    <w:rsid w:val="005E6019"/>
    <w:rsid w:val="005E7309"/>
    <w:rsid w:val="006116E3"/>
    <w:rsid w:val="00616E06"/>
    <w:rsid w:val="006223D4"/>
    <w:rsid w:val="00693DC2"/>
    <w:rsid w:val="006942FC"/>
    <w:rsid w:val="006A5480"/>
    <w:rsid w:val="006A554E"/>
    <w:rsid w:val="006B4D4D"/>
    <w:rsid w:val="006B6EDE"/>
    <w:rsid w:val="006C159C"/>
    <w:rsid w:val="006C3833"/>
    <w:rsid w:val="006C3C9E"/>
    <w:rsid w:val="006C7E19"/>
    <w:rsid w:val="006D0B18"/>
    <w:rsid w:val="006D2919"/>
    <w:rsid w:val="006F1016"/>
    <w:rsid w:val="006F2C76"/>
    <w:rsid w:val="006F2E84"/>
    <w:rsid w:val="006F3C9C"/>
    <w:rsid w:val="006F5F7B"/>
    <w:rsid w:val="00702314"/>
    <w:rsid w:val="00705B37"/>
    <w:rsid w:val="00706F14"/>
    <w:rsid w:val="0071097A"/>
    <w:rsid w:val="00713BCE"/>
    <w:rsid w:val="00713DC7"/>
    <w:rsid w:val="00721FD7"/>
    <w:rsid w:val="00726C75"/>
    <w:rsid w:val="007279B1"/>
    <w:rsid w:val="00727C8F"/>
    <w:rsid w:val="007503C8"/>
    <w:rsid w:val="007557E7"/>
    <w:rsid w:val="007560F9"/>
    <w:rsid w:val="007746AF"/>
    <w:rsid w:val="0078753A"/>
    <w:rsid w:val="00792737"/>
    <w:rsid w:val="007A1059"/>
    <w:rsid w:val="007A6613"/>
    <w:rsid w:val="007A72ED"/>
    <w:rsid w:val="007B3D85"/>
    <w:rsid w:val="007B4559"/>
    <w:rsid w:val="007C567F"/>
    <w:rsid w:val="007D637F"/>
    <w:rsid w:val="007F712C"/>
    <w:rsid w:val="007F7171"/>
    <w:rsid w:val="008037E3"/>
    <w:rsid w:val="008101C5"/>
    <w:rsid w:val="008137C9"/>
    <w:rsid w:val="00817876"/>
    <w:rsid w:val="0082512E"/>
    <w:rsid w:val="00833CA5"/>
    <w:rsid w:val="008428CA"/>
    <w:rsid w:val="00857FD3"/>
    <w:rsid w:val="00871E84"/>
    <w:rsid w:val="00873316"/>
    <w:rsid w:val="00875771"/>
    <w:rsid w:val="008871DA"/>
    <w:rsid w:val="00894FC9"/>
    <w:rsid w:val="00897809"/>
    <w:rsid w:val="008A7A07"/>
    <w:rsid w:val="008B0823"/>
    <w:rsid w:val="008B68B8"/>
    <w:rsid w:val="008C3C29"/>
    <w:rsid w:val="008D4D0D"/>
    <w:rsid w:val="008E4231"/>
    <w:rsid w:val="008F3D8B"/>
    <w:rsid w:val="00900C0F"/>
    <w:rsid w:val="00906DCB"/>
    <w:rsid w:val="00907718"/>
    <w:rsid w:val="009344D8"/>
    <w:rsid w:val="009477DF"/>
    <w:rsid w:val="00956736"/>
    <w:rsid w:val="00961ACE"/>
    <w:rsid w:val="009633F1"/>
    <w:rsid w:val="009647FC"/>
    <w:rsid w:val="009712A8"/>
    <w:rsid w:val="00972AA1"/>
    <w:rsid w:val="009777DC"/>
    <w:rsid w:val="009853DC"/>
    <w:rsid w:val="0098580D"/>
    <w:rsid w:val="009A0977"/>
    <w:rsid w:val="009B1013"/>
    <w:rsid w:val="009C6113"/>
    <w:rsid w:val="009E398A"/>
    <w:rsid w:val="009F59E6"/>
    <w:rsid w:val="009F7203"/>
    <w:rsid w:val="009F7E4D"/>
    <w:rsid w:val="00A02ECB"/>
    <w:rsid w:val="00A41996"/>
    <w:rsid w:val="00A7477D"/>
    <w:rsid w:val="00A75B23"/>
    <w:rsid w:val="00AA14BB"/>
    <w:rsid w:val="00AA6475"/>
    <w:rsid w:val="00AB2A2B"/>
    <w:rsid w:val="00AC0ED0"/>
    <w:rsid w:val="00AE328E"/>
    <w:rsid w:val="00AE40E7"/>
    <w:rsid w:val="00AF191C"/>
    <w:rsid w:val="00AF4977"/>
    <w:rsid w:val="00AF56C2"/>
    <w:rsid w:val="00B05813"/>
    <w:rsid w:val="00B05CDE"/>
    <w:rsid w:val="00B11B7F"/>
    <w:rsid w:val="00B21C50"/>
    <w:rsid w:val="00B31BB6"/>
    <w:rsid w:val="00B33B8F"/>
    <w:rsid w:val="00B46386"/>
    <w:rsid w:val="00B5003E"/>
    <w:rsid w:val="00B5118D"/>
    <w:rsid w:val="00B57555"/>
    <w:rsid w:val="00B7127C"/>
    <w:rsid w:val="00B82A1C"/>
    <w:rsid w:val="00B83C28"/>
    <w:rsid w:val="00B92458"/>
    <w:rsid w:val="00B93A32"/>
    <w:rsid w:val="00B95CD3"/>
    <w:rsid w:val="00BA5259"/>
    <w:rsid w:val="00BB2A3E"/>
    <w:rsid w:val="00BB7F2E"/>
    <w:rsid w:val="00BC0B9D"/>
    <w:rsid w:val="00BC1F13"/>
    <w:rsid w:val="00BD052F"/>
    <w:rsid w:val="00BE19D4"/>
    <w:rsid w:val="00BE3373"/>
    <w:rsid w:val="00C032D7"/>
    <w:rsid w:val="00C13FBC"/>
    <w:rsid w:val="00C24D90"/>
    <w:rsid w:val="00C25760"/>
    <w:rsid w:val="00C25B08"/>
    <w:rsid w:val="00C35AB7"/>
    <w:rsid w:val="00C3723B"/>
    <w:rsid w:val="00C51995"/>
    <w:rsid w:val="00C57422"/>
    <w:rsid w:val="00C5783F"/>
    <w:rsid w:val="00C77A86"/>
    <w:rsid w:val="00C80DA9"/>
    <w:rsid w:val="00C83B05"/>
    <w:rsid w:val="00C91D21"/>
    <w:rsid w:val="00CA54A1"/>
    <w:rsid w:val="00CA7EC7"/>
    <w:rsid w:val="00D20D37"/>
    <w:rsid w:val="00D22C97"/>
    <w:rsid w:val="00D37FB1"/>
    <w:rsid w:val="00D46782"/>
    <w:rsid w:val="00D53704"/>
    <w:rsid w:val="00D577AF"/>
    <w:rsid w:val="00D6374E"/>
    <w:rsid w:val="00D71E7D"/>
    <w:rsid w:val="00D81882"/>
    <w:rsid w:val="00D82F08"/>
    <w:rsid w:val="00D950D4"/>
    <w:rsid w:val="00DA1157"/>
    <w:rsid w:val="00DA1DF5"/>
    <w:rsid w:val="00DA3654"/>
    <w:rsid w:val="00DA3C11"/>
    <w:rsid w:val="00DA4262"/>
    <w:rsid w:val="00DA542C"/>
    <w:rsid w:val="00DB309A"/>
    <w:rsid w:val="00DC00A0"/>
    <w:rsid w:val="00DC22CB"/>
    <w:rsid w:val="00DC7DE7"/>
    <w:rsid w:val="00DD037E"/>
    <w:rsid w:val="00DD4B7C"/>
    <w:rsid w:val="00DD531E"/>
    <w:rsid w:val="00DE3C0D"/>
    <w:rsid w:val="00DE6F84"/>
    <w:rsid w:val="00DF03D4"/>
    <w:rsid w:val="00DF5D73"/>
    <w:rsid w:val="00E04B2F"/>
    <w:rsid w:val="00E23722"/>
    <w:rsid w:val="00E25768"/>
    <w:rsid w:val="00E311B8"/>
    <w:rsid w:val="00E34E80"/>
    <w:rsid w:val="00E410F3"/>
    <w:rsid w:val="00E47925"/>
    <w:rsid w:val="00E61F24"/>
    <w:rsid w:val="00E6598B"/>
    <w:rsid w:val="00E733E7"/>
    <w:rsid w:val="00E75333"/>
    <w:rsid w:val="00E80B5B"/>
    <w:rsid w:val="00E8459A"/>
    <w:rsid w:val="00E93735"/>
    <w:rsid w:val="00E95918"/>
    <w:rsid w:val="00E97743"/>
    <w:rsid w:val="00EB3DEE"/>
    <w:rsid w:val="00EB600F"/>
    <w:rsid w:val="00EB76ED"/>
    <w:rsid w:val="00EC0137"/>
    <w:rsid w:val="00ED0B49"/>
    <w:rsid w:val="00EE776C"/>
    <w:rsid w:val="00F010EE"/>
    <w:rsid w:val="00F019D3"/>
    <w:rsid w:val="00F223C0"/>
    <w:rsid w:val="00F329B1"/>
    <w:rsid w:val="00F33885"/>
    <w:rsid w:val="00F425AD"/>
    <w:rsid w:val="00F46346"/>
    <w:rsid w:val="00F51E9E"/>
    <w:rsid w:val="00F56574"/>
    <w:rsid w:val="00F67EEA"/>
    <w:rsid w:val="00F7246E"/>
    <w:rsid w:val="00F83594"/>
    <w:rsid w:val="00F917A1"/>
    <w:rsid w:val="00FA2B7B"/>
    <w:rsid w:val="00FA495E"/>
    <w:rsid w:val="00FC0AD0"/>
    <w:rsid w:val="00FC1AFB"/>
    <w:rsid w:val="00FC5420"/>
    <w:rsid w:val="00FC56E4"/>
    <w:rsid w:val="00FD051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246CC"/>
  <w15:chartTrackingRefBased/>
  <w15:docId w15:val="{1DFBED71-0A35-4D9D-A588-D4BB62618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8"/>
        <w:szCs w:val="28"/>
        <w:lang w:val="en-CA"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6D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6">
    <w:name w:val="heading 6"/>
    <w:basedOn w:val="Normal"/>
    <w:next w:val="Normal"/>
    <w:link w:val="Heading6Char"/>
    <w:uiPriority w:val="9"/>
    <w:unhideWhenUsed/>
    <w:qFormat/>
    <w:rsid w:val="00B9245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92458"/>
    <w:pPr>
      <w:keepNext/>
      <w:keepLines/>
      <w:spacing w:before="40" w:line="276" w:lineRule="auto"/>
      <w:outlineLvl w:val="6"/>
    </w:pPr>
    <w:rPr>
      <w:rFonts w:asciiTheme="majorHAnsi" w:eastAsiaTheme="majorEastAsia" w:hAnsiTheme="majorHAnsi" w:cstheme="majorBidi"/>
      <w:i/>
      <w:iCs/>
      <w:color w:val="1F3763" w:themeColor="accent1" w:themeShade="7F"/>
      <w:sz w:val="22"/>
      <w:szCs w:val="22"/>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1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E398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E398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E398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4FAD"/>
    <w:pPr>
      <w:ind w:left="720"/>
      <w:contextualSpacing/>
    </w:pPr>
  </w:style>
  <w:style w:type="character" w:customStyle="1" w:styleId="fontstyle01">
    <w:name w:val="fontstyle01"/>
    <w:basedOn w:val="DefaultParagraphFont"/>
    <w:rsid w:val="002E39AF"/>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2E39AF"/>
    <w:rPr>
      <w:rFonts w:ascii="CourierNewPSMT" w:hAnsi="CourierNewPSMT" w:hint="default"/>
      <w:b w:val="0"/>
      <w:bCs w:val="0"/>
      <w:i w:val="0"/>
      <w:iCs w:val="0"/>
      <w:color w:val="000000"/>
      <w:sz w:val="22"/>
      <w:szCs w:val="22"/>
    </w:rPr>
  </w:style>
  <w:style w:type="character" w:customStyle="1" w:styleId="Heading1Char">
    <w:name w:val="Heading 1 Char"/>
    <w:basedOn w:val="DefaultParagraphFont"/>
    <w:link w:val="Heading1"/>
    <w:uiPriority w:val="9"/>
    <w:rsid w:val="00906D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6DCB"/>
    <w:pPr>
      <w:spacing w:line="259" w:lineRule="auto"/>
      <w:outlineLvl w:val="9"/>
    </w:pPr>
    <w:rPr>
      <w:lang w:val="en-US"/>
    </w:rPr>
  </w:style>
  <w:style w:type="paragraph" w:styleId="Header">
    <w:name w:val="header"/>
    <w:basedOn w:val="Normal"/>
    <w:link w:val="HeaderChar"/>
    <w:uiPriority w:val="99"/>
    <w:unhideWhenUsed/>
    <w:rsid w:val="00906DCB"/>
    <w:pPr>
      <w:tabs>
        <w:tab w:val="center" w:pos="4680"/>
        <w:tab w:val="right" w:pos="9360"/>
      </w:tabs>
    </w:pPr>
  </w:style>
  <w:style w:type="character" w:customStyle="1" w:styleId="HeaderChar">
    <w:name w:val="Header Char"/>
    <w:basedOn w:val="DefaultParagraphFont"/>
    <w:link w:val="Header"/>
    <w:uiPriority w:val="99"/>
    <w:rsid w:val="00906DCB"/>
  </w:style>
  <w:style w:type="paragraph" w:styleId="Footer">
    <w:name w:val="footer"/>
    <w:basedOn w:val="Normal"/>
    <w:link w:val="FooterChar"/>
    <w:uiPriority w:val="99"/>
    <w:unhideWhenUsed/>
    <w:rsid w:val="00906DCB"/>
    <w:pPr>
      <w:tabs>
        <w:tab w:val="center" w:pos="4680"/>
        <w:tab w:val="right" w:pos="9360"/>
      </w:tabs>
    </w:pPr>
  </w:style>
  <w:style w:type="character" w:customStyle="1" w:styleId="FooterChar">
    <w:name w:val="Footer Char"/>
    <w:basedOn w:val="DefaultParagraphFont"/>
    <w:link w:val="Footer"/>
    <w:uiPriority w:val="99"/>
    <w:rsid w:val="00906DCB"/>
  </w:style>
  <w:style w:type="character" w:customStyle="1" w:styleId="Heading6Char">
    <w:name w:val="Heading 6 Char"/>
    <w:basedOn w:val="DefaultParagraphFont"/>
    <w:link w:val="Heading6"/>
    <w:uiPriority w:val="9"/>
    <w:rsid w:val="00B9245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B92458"/>
    <w:rPr>
      <w:rFonts w:asciiTheme="majorHAnsi" w:eastAsiaTheme="majorEastAsia" w:hAnsiTheme="majorHAnsi" w:cstheme="majorBidi"/>
      <w:i/>
      <w:iCs/>
      <w:color w:val="1F3763" w:themeColor="accent1" w:themeShade="7F"/>
      <w:sz w:val="22"/>
      <w:szCs w:val="22"/>
      <w:lang w:eastAsia="en-CA"/>
    </w:rPr>
  </w:style>
  <w:style w:type="character" w:styleId="Hyperlink">
    <w:name w:val="Hyperlink"/>
    <w:basedOn w:val="DefaultParagraphFont"/>
    <w:uiPriority w:val="99"/>
    <w:unhideWhenUsed/>
    <w:rsid w:val="00B92458"/>
    <w:rPr>
      <w:color w:val="0563C1" w:themeColor="hyperlink"/>
      <w:u w:val="single"/>
    </w:rPr>
  </w:style>
  <w:style w:type="paragraph" w:styleId="FootnoteText">
    <w:name w:val="footnote text"/>
    <w:basedOn w:val="Normal"/>
    <w:link w:val="FootnoteTextChar"/>
    <w:uiPriority w:val="99"/>
    <w:semiHidden/>
    <w:unhideWhenUsed/>
    <w:rsid w:val="00B92458"/>
    <w:rPr>
      <w:rFonts w:ascii="Arial" w:eastAsia="Arial" w:hAnsi="Arial" w:cs="Arial"/>
      <w:color w:val="000000"/>
      <w:sz w:val="20"/>
      <w:szCs w:val="20"/>
      <w:lang w:eastAsia="en-CA"/>
    </w:rPr>
  </w:style>
  <w:style w:type="character" w:customStyle="1" w:styleId="FootnoteTextChar">
    <w:name w:val="Footnote Text Char"/>
    <w:basedOn w:val="DefaultParagraphFont"/>
    <w:link w:val="FootnoteText"/>
    <w:uiPriority w:val="99"/>
    <w:semiHidden/>
    <w:rsid w:val="00B92458"/>
    <w:rPr>
      <w:rFonts w:ascii="Arial" w:eastAsia="Arial" w:hAnsi="Arial" w:cs="Arial"/>
      <w:color w:val="000000"/>
      <w:sz w:val="20"/>
      <w:szCs w:val="20"/>
      <w:lang w:eastAsia="en-CA"/>
    </w:rPr>
  </w:style>
  <w:style w:type="character" w:styleId="FootnoteReference">
    <w:name w:val="footnote reference"/>
    <w:basedOn w:val="DefaultParagraphFont"/>
    <w:uiPriority w:val="99"/>
    <w:semiHidden/>
    <w:unhideWhenUsed/>
    <w:rsid w:val="00B92458"/>
    <w:rPr>
      <w:vertAlign w:val="superscript"/>
    </w:rPr>
  </w:style>
  <w:style w:type="paragraph" w:styleId="Caption">
    <w:name w:val="caption"/>
    <w:basedOn w:val="Normal"/>
    <w:next w:val="Normal"/>
    <w:uiPriority w:val="35"/>
    <w:unhideWhenUsed/>
    <w:qFormat/>
    <w:rsid w:val="00B92458"/>
    <w:pPr>
      <w:spacing w:after="200"/>
    </w:pPr>
    <w:rPr>
      <w:rFonts w:ascii="Arial" w:eastAsia="Arial" w:hAnsi="Arial" w:cs="Arial"/>
      <w:i/>
      <w:iCs/>
      <w:color w:val="44546A" w:themeColor="text2"/>
      <w:sz w:val="18"/>
      <w:szCs w:val="18"/>
      <w:lang w:eastAsia="en-CA"/>
    </w:rPr>
  </w:style>
  <w:style w:type="character" w:styleId="Mention">
    <w:name w:val="Mention"/>
    <w:basedOn w:val="DefaultParagraphFont"/>
    <w:uiPriority w:val="99"/>
    <w:semiHidden/>
    <w:unhideWhenUsed/>
    <w:rsid w:val="003A339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0687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ericjsy/web-dev/tree/master/concept/hierarchy" TargetMode="External"/><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image" Target="media/image14.emf"/><Relationship Id="rId21" Type="http://schemas.openxmlformats.org/officeDocument/2006/relationships/package" Target="embeddings/Microsoft_Visio_Drawing3.vsdx"/><Relationship Id="rId34" Type="http://schemas.openxmlformats.org/officeDocument/2006/relationships/image" Target="media/image12.emf"/><Relationship Id="rId42" Type="http://schemas.openxmlformats.org/officeDocument/2006/relationships/package" Target="embeddings/Microsoft_Visio_Drawing13.vsdx"/><Relationship Id="rId47" Type="http://schemas.openxmlformats.org/officeDocument/2006/relationships/image" Target="media/image18.emf"/><Relationship Id="rId50" Type="http://schemas.openxmlformats.org/officeDocument/2006/relationships/package" Target="embeddings/Microsoft_Visio_Drawing17.vsdx"/><Relationship Id="rId55" Type="http://schemas.openxmlformats.org/officeDocument/2006/relationships/image" Target="media/image22.emf"/><Relationship Id="rId63" Type="http://schemas.openxmlformats.org/officeDocument/2006/relationships/image" Target="media/image26.tmp"/><Relationship Id="rId68" Type="http://schemas.openxmlformats.org/officeDocument/2006/relationships/image" Target="media/image29.tmp"/><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tmp"/><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package" Target="embeddings/Microsoft_Visio_Drawing7.vsdx"/><Relationship Id="rId11" Type="http://schemas.openxmlformats.org/officeDocument/2006/relationships/image" Target="media/image1.emf"/><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package" Target="embeddings/Microsoft_Visio_Drawing11.vsdx"/><Relationship Id="rId40" Type="http://schemas.openxmlformats.org/officeDocument/2006/relationships/package" Target="embeddings/Microsoft_Visio_Drawing12.vsdx"/><Relationship Id="rId45" Type="http://schemas.openxmlformats.org/officeDocument/2006/relationships/image" Target="media/image17.emf"/><Relationship Id="rId53" Type="http://schemas.openxmlformats.org/officeDocument/2006/relationships/image" Target="media/image21.emf"/><Relationship Id="rId58" Type="http://schemas.openxmlformats.org/officeDocument/2006/relationships/package" Target="embeddings/Microsoft_Visio_Drawing21.vsdx"/><Relationship Id="rId66" Type="http://schemas.openxmlformats.org/officeDocument/2006/relationships/hyperlink" Target="http://www.flickr.com"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ericjsy/web-dev/tree/master/concept/wireframes" TargetMode="External"/><Relationship Id="rId23" Type="http://schemas.openxmlformats.org/officeDocument/2006/relationships/package" Target="embeddings/Microsoft_Visio_Drawing4.vsdx"/><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image" Target="media/image19.emf"/><Relationship Id="rId57" Type="http://schemas.openxmlformats.org/officeDocument/2006/relationships/image" Target="media/image23.emf"/><Relationship Id="rId61" Type="http://schemas.openxmlformats.org/officeDocument/2006/relationships/hyperlink" Target="ftp://ftp.bcitdev.com/Milestone3Directory/htmlpages/index.html" TargetMode="External"/><Relationship Id="rId10" Type="http://schemas.openxmlformats.org/officeDocument/2006/relationships/hyperlink" Target="http://www.saintgermainbakery.com/" TargetMode="External"/><Relationship Id="rId19" Type="http://schemas.openxmlformats.org/officeDocument/2006/relationships/package" Target="embeddings/Microsoft_Visio_Drawing2.vsdx"/><Relationship Id="rId31" Type="http://schemas.openxmlformats.org/officeDocument/2006/relationships/package" Target="embeddings/Microsoft_Visio_Drawing8.vsdx"/><Relationship Id="rId44" Type="http://schemas.openxmlformats.org/officeDocument/2006/relationships/package" Target="embeddings/Microsoft_Visio_Drawing14.vsdx"/><Relationship Id="rId52" Type="http://schemas.openxmlformats.org/officeDocument/2006/relationships/package" Target="embeddings/Microsoft_Visio_Drawing18.vsdx"/><Relationship Id="rId60" Type="http://schemas.openxmlformats.org/officeDocument/2006/relationships/package" Target="embeddings/Microsoft_Visio_Drawing22.vsdx"/><Relationship Id="rId65" Type="http://schemas.openxmlformats.org/officeDocument/2006/relationships/image" Target="media/image28.tmp"/><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uglycakeshop.sg/" TargetMode="External"/><Relationship Id="rId14" Type="http://schemas.openxmlformats.org/officeDocument/2006/relationships/image" Target="media/image2.png"/><Relationship Id="rId22" Type="http://schemas.openxmlformats.org/officeDocument/2006/relationships/image" Target="media/image6.emf"/><Relationship Id="rId27" Type="http://schemas.openxmlformats.org/officeDocument/2006/relationships/package" Target="embeddings/Microsoft_Visio_Drawing6.vsdx"/><Relationship Id="rId30" Type="http://schemas.openxmlformats.org/officeDocument/2006/relationships/image" Target="media/image10.emf"/><Relationship Id="rId35" Type="http://schemas.openxmlformats.org/officeDocument/2006/relationships/package" Target="embeddings/Microsoft_Visio_Drawing10.vsdx"/><Relationship Id="rId43" Type="http://schemas.openxmlformats.org/officeDocument/2006/relationships/image" Target="media/image16.emf"/><Relationship Id="rId48" Type="http://schemas.openxmlformats.org/officeDocument/2006/relationships/package" Target="embeddings/Microsoft_Visio_Drawing16.vsdx"/><Relationship Id="rId56" Type="http://schemas.openxmlformats.org/officeDocument/2006/relationships/package" Target="embeddings/Microsoft_Visio_Drawing20.vsdx"/><Relationship Id="rId64" Type="http://schemas.openxmlformats.org/officeDocument/2006/relationships/image" Target="media/image27.tmp"/><Relationship Id="rId69" Type="http://schemas.openxmlformats.org/officeDocument/2006/relationships/image" Target="media/image30.tmp"/><Relationship Id="rId8" Type="http://schemas.openxmlformats.org/officeDocument/2006/relationships/hyperlink" Target="http://students.bcitdev.com/A01005523/Milestone5Directory/views/index.php" TargetMode="External"/><Relationship Id="rId51" Type="http://schemas.openxmlformats.org/officeDocument/2006/relationships/image" Target="media/image20.emf"/><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package" Target="embeddings/Microsoft_Visio_Drawing9.vsdx"/><Relationship Id="rId38" Type="http://schemas.openxmlformats.org/officeDocument/2006/relationships/hyperlink" Target="https://github.com/ericjsy/web-dev/tree/master/concept/hierarchy" TargetMode="External"/><Relationship Id="rId46" Type="http://schemas.openxmlformats.org/officeDocument/2006/relationships/package" Target="embeddings/Microsoft_Visio_Drawing15.vsdx"/><Relationship Id="rId59" Type="http://schemas.openxmlformats.org/officeDocument/2006/relationships/image" Target="media/image24.emf"/><Relationship Id="rId67" Type="http://schemas.openxmlformats.org/officeDocument/2006/relationships/hyperlink" Target="http://www.pixabay.com" TargetMode="External"/><Relationship Id="rId20" Type="http://schemas.openxmlformats.org/officeDocument/2006/relationships/image" Target="media/image5.emf"/><Relationship Id="rId41" Type="http://schemas.openxmlformats.org/officeDocument/2006/relationships/image" Target="media/image15.emf"/><Relationship Id="rId54" Type="http://schemas.openxmlformats.org/officeDocument/2006/relationships/package" Target="embeddings/Microsoft_Visio_Drawing19.vsdx"/><Relationship Id="rId62" Type="http://schemas.openxmlformats.org/officeDocument/2006/relationships/image" Target="media/image25.tmp"/><Relationship Id="rId70" Type="http://schemas.openxmlformats.org/officeDocument/2006/relationships/image" Target="media/image31.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3719A-74AE-440A-A432-7ADC23842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45</Pages>
  <Words>6301</Words>
  <Characters>35918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dc:creator>
  <cp:keywords/>
  <dc:description/>
  <cp:lastModifiedBy>Liz</cp:lastModifiedBy>
  <cp:revision>34</cp:revision>
  <dcterms:created xsi:type="dcterms:W3CDTF">2017-04-08T02:21:00Z</dcterms:created>
  <dcterms:modified xsi:type="dcterms:W3CDTF">2017-04-13T21:54:00Z</dcterms:modified>
</cp:coreProperties>
</file>