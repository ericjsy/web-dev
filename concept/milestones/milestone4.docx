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4C40D1" w:rsidP="004C40D1">
      <w:pPr>
        <w:jc w:val="center"/>
        <w:rPr>
          <w:rFonts w:ascii="Times New Roman" w:eastAsia="Times New Roman" w:hAnsi="Times New Roman" w:cs="Times New Roman"/>
          <w:b/>
          <w:sz w:val="32"/>
          <w:szCs w:val="32"/>
        </w:rPr>
      </w:pPr>
      <w:r w:rsidRPr="00A02ECB">
        <w:rPr>
          <w:rFonts w:ascii="Times New Roman" w:eastAsia="Times New Roman" w:hAnsi="Times New Roman" w:cs="Times New Roman"/>
          <w:b/>
          <w:sz w:val="32"/>
          <w:szCs w:val="32"/>
        </w:rPr>
        <w:t xml:space="preserve">Deployed </w:t>
      </w:r>
      <w:proofErr w:type="spellStart"/>
      <w:r w:rsidRPr="00A02ECB">
        <w:rPr>
          <w:rFonts w:ascii="Times New Roman" w:eastAsia="Times New Roman" w:hAnsi="Times New Roman" w:cs="Times New Roman"/>
          <w:b/>
          <w:sz w:val="32"/>
          <w:szCs w:val="32"/>
        </w:rPr>
        <w:t>Javascript</w:t>
      </w:r>
      <w:proofErr w:type="spellEnd"/>
      <w:r w:rsidRPr="00A02ECB">
        <w:rPr>
          <w:rFonts w:ascii="Times New Roman" w:eastAsia="Times New Roman" w:hAnsi="Times New Roman" w:cs="Times New Roman"/>
          <w:b/>
          <w:sz w:val="32"/>
          <w:szCs w:val="32"/>
        </w:rPr>
        <w:t>-enabled site (validated, tested) - Milestone Four</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 xml:space="preserve">Eric </w:t>
      </w:r>
      <w:proofErr w:type="spellStart"/>
      <w:r w:rsidRPr="00A02ECB">
        <w:rPr>
          <w:rFonts w:ascii="Times New Roman" w:hAnsi="Times New Roman" w:cs="Times New Roman"/>
          <w:b/>
        </w:rPr>
        <w:t>Sy</w:t>
      </w:r>
      <w:proofErr w:type="spellEnd"/>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 xml:space="preserve">Neda </w:t>
      </w:r>
      <w:proofErr w:type="spellStart"/>
      <w:r w:rsidRPr="00A02ECB">
        <w:rPr>
          <w:rFonts w:ascii="Times New Roman" w:hAnsi="Times New Roman" w:cs="Times New Roman"/>
          <w:b/>
        </w:rPr>
        <w:t>Jamalirad</w:t>
      </w:r>
      <w:proofErr w:type="spellEnd"/>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 xml:space="preserve">Deployed </w:t>
      </w:r>
      <w:proofErr w:type="spellStart"/>
      <w:r w:rsidRPr="00A02ECB">
        <w:rPr>
          <w:rFonts w:ascii="Times New Roman" w:eastAsia="Times New Roman" w:hAnsi="Times New Roman" w:cs="Times New Roman"/>
          <w:b/>
        </w:rPr>
        <w:t>Javascript</w:t>
      </w:r>
      <w:proofErr w:type="spellEnd"/>
      <w:r w:rsidRPr="00A02ECB">
        <w:rPr>
          <w:rFonts w:ascii="Times New Roman" w:eastAsia="Times New Roman" w:hAnsi="Times New Roman" w:cs="Times New Roman"/>
          <w:b/>
        </w:rPr>
        <w:t>-enabled site (validated, tested)</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5E6019" w:rsidRPr="00A02ECB">
        <w:rPr>
          <w:rFonts w:ascii="Times New Roman" w:eastAsia="Times New Roman" w:hAnsi="Times New Roman" w:cs="Times New Roman"/>
          <w:sz w:val="20"/>
          <w:szCs w:val="20"/>
        </w:rPr>
        <w:tab/>
      </w:r>
      <w:r w:rsidR="000F660B" w:rsidRPr="00A02ECB">
        <w:rPr>
          <w:rFonts w:ascii="Times New Roman" w:eastAsia="Times New Roman" w:hAnsi="Times New Roman" w:cs="Times New Roman"/>
          <w:sz w:val="20"/>
          <w:szCs w:val="20"/>
        </w:rPr>
        <w:t>2</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005E6019" w:rsidRPr="00A02ECB">
        <w:rPr>
          <w:rFonts w:ascii="Times New Roman" w:eastAsia="Times New Roman" w:hAnsi="Times New Roman" w:cs="Times New Roman"/>
          <w:sz w:val="20"/>
          <w:szCs w:val="20"/>
        </w:rPr>
        <w:tab/>
      </w:r>
      <w:r w:rsidR="008137C9">
        <w:rPr>
          <w:rFonts w:ascii="Times New Roman" w:eastAsia="Times New Roman" w:hAnsi="Times New Roman" w:cs="Times New Roman"/>
          <w:sz w:val="20"/>
          <w:szCs w:val="20"/>
        </w:rPr>
        <w:t>2</w:t>
      </w:r>
    </w:p>
    <w:p w:rsidR="000F660B"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2</w:t>
      </w:r>
    </w:p>
    <w:p w:rsidR="000F660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Deviations </w:t>
      </w:r>
      <w:r w:rsidR="00482CE4">
        <w:rPr>
          <w:rFonts w:ascii="Times New Roman" w:eastAsia="Times New Roman" w:hAnsi="Times New Roman" w:cs="Times New Roman"/>
          <w:sz w:val="20"/>
          <w:szCs w:val="20"/>
        </w:rPr>
        <w:t>f</w:t>
      </w:r>
      <w:r>
        <w:rPr>
          <w:rFonts w:ascii="Times New Roman" w:eastAsia="Times New Roman" w:hAnsi="Times New Roman" w:cs="Times New Roman"/>
          <w:sz w:val="20"/>
          <w:szCs w:val="20"/>
        </w:rPr>
        <w:t>rom Previous Milestones</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Widgets</w:t>
      </w:r>
      <w:r w:rsidR="00F917A1">
        <w:rPr>
          <w:rFonts w:ascii="Times New Roman" w:eastAsia="Times New Roman" w:hAnsi="Times New Roman" w:cs="Times New Roman"/>
          <w:sz w:val="20"/>
          <w:szCs w:val="20"/>
        </w:rPr>
        <w:t xml:space="preserve"> and jQuery</w:t>
      </w:r>
      <w:r>
        <w:rPr>
          <w:rFonts w:ascii="Times New Roman" w:eastAsia="Times New Roman" w:hAnsi="Times New Roman" w:cs="Times New Roman"/>
          <w:sz w:val="20"/>
          <w:szCs w:val="20"/>
        </w:rPr>
        <w:tab/>
        <w:t>6</w:t>
      </w:r>
    </w:p>
    <w:p w:rsidR="008137C9" w:rsidRPr="00A02ECB" w:rsidRDefault="00482CE4"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Testing w</w:t>
      </w:r>
      <w:r w:rsidR="008137C9">
        <w:rPr>
          <w:rFonts w:ascii="Times New Roman" w:eastAsia="Times New Roman" w:hAnsi="Times New Roman" w:cs="Times New Roman"/>
          <w:sz w:val="20"/>
          <w:szCs w:val="20"/>
        </w:rPr>
        <w:t>ith JavaScript Disabled</w:t>
      </w:r>
      <w:r w:rsidR="008137C9">
        <w:rPr>
          <w:rFonts w:ascii="Times New Roman" w:eastAsia="Times New Roman" w:hAnsi="Times New Roman" w:cs="Times New Roman"/>
          <w:sz w:val="20"/>
          <w:szCs w:val="20"/>
        </w:rPr>
        <w:tab/>
        <w:t>6</w:t>
      </w:r>
    </w:p>
    <w:p w:rsidR="000F660B" w:rsidRPr="00A02ECB" w:rsidRDefault="000F660B" w:rsidP="000F660B">
      <w:pPr>
        <w:jc w:val="center"/>
        <w:rPr>
          <w:rFonts w:ascii="Times New Roman" w:eastAsia="Times New Roman" w:hAnsi="Times New Roman" w:cs="Times New Roman"/>
          <w:b/>
          <w:sz w:val="40"/>
          <w:szCs w:val="4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9</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10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Pr="00A02ECB">
        <w:rPr>
          <w:rFonts w:ascii="Times New Roman" w:eastAsia="Times New Roman" w:hAnsi="Times New Roman" w:cs="Times New Roman"/>
          <w:sz w:val="20"/>
          <w:szCs w:val="20"/>
        </w:rPr>
        <w:t>1</w:t>
      </w:r>
      <w:r w:rsidR="00437048">
        <w:rPr>
          <w:rFonts w:ascii="Times New Roman" w:eastAsia="Times New Roman" w:hAnsi="Times New Roman" w:cs="Times New Roman"/>
          <w:sz w:val="20"/>
          <w:szCs w:val="20"/>
        </w:rPr>
        <w:t>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23</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35</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8137C9" w:rsidRDefault="000F660B" w:rsidP="00B57555">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39</w:t>
      </w:r>
    </w:p>
    <w:p w:rsidR="004C40D1" w:rsidRDefault="004C40D1">
      <w:pPr>
        <w:rPr>
          <w:rFonts w:ascii="Times New Roman" w:hAnsi="Times New Roman" w:cs="Times New Roman"/>
          <w:b/>
          <w:bCs/>
        </w:rPr>
      </w:pPr>
      <w:r w:rsidRPr="00A02ECB">
        <w:rPr>
          <w:rFonts w:ascii="Times New Roman" w:hAnsi="Times New Roman" w:cs="Times New Roman"/>
          <w:b/>
          <w:bCs/>
        </w:rPr>
        <w:br w:type="page"/>
      </w:r>
    </w:p>
    <w:p w:rsidR="00DF03D4" w:rsidRPr="00A02ECB" w:rsidRDefault="00DF03D4" w:rsidP="00DF03D4">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 xml:space="preserve">Deployed </w:t>
      </w:r>
      <w:proofErr w:type="spellStart"/>
      <w:r w:rsidRPr="00A02ECB">
        <w:rPr>
          <w:rFonts w:ascii="Times New Roman" w:eastAsia="Times New Roman" w:hAnsi="Times New Roman" w:cs="Times New Roman"/>
          <w:b/>
        </w:rPr>
        <w:t>Javascript</w:t>
      </w:r>
      <w:proofErr w:type="spellEnd"/>
      <w:r w:rsidRPr="00A02ECB">
        <w:rPr>
          <w:rFonts w:ascii="Times New Roman" w:eastAsia="Times New Roman" w:hAnsi="Times New Roman" w:cs="Times New Roman"/>
          <w:b/>
        </w:rPr>
        <w:t>-enabled site (validated, tested)</w:t>
      </w:r>
    </w:p>
    <w:p w:rsidR="00470841" w:rsidRDefault="00470841" w:rsidP="00470841">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470841" w:rsidRPr="00A02ECB" w:rsidRDefault="00470841" w:rsidP="00470841">
      <w:pPr>
        <w:rPr>
          <w:rStyle w:val="fontstyle01"/>
          <w:rFonts w:ascii="Times New Roman" w:hAnsi="Times New Roman" w:cs="Times New Roman"/>
          <w:b/>
          <w:sz w:val="24"/>
        </w:rPr>
      </w:pPr>
    </w:p>
    <w:p w:rsidR="00470841" w:rsidRPr="00A02ECB" w:rsidRDefault="00470841" w:rsidP="00470841">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http://students.bcitdev.com/A01005523/Milestone4Directory/htmlpages/index.html</w:t>
      </w:r>
      <w:r w:rsidRPr="00A02ECB">
        <w:rPr>
          <w:rStyle w:val="fontstyle21"/>
          <w:rFonts w:ascii="Times New Roman" w:hAnsi="Times New Roman" w:cs="Times New Roman"/>
          <w:b/>
        </w:rPr>
        <w:br/>
      </w:r>
    </w:p>
    <w:p w:rsidR="00470841" w:rsidRDefault="00470841" w:rsidP="00470841">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sidR="006116E3">
        <w:rPr>
          <w:rStyle w:val="fontstyle01"/>
          <w:rFonts w:ascii="Times New Roman" w:hAnsi="Times New Roman" w:cs="Times New Roman"/>
          <w:b/>
          <w:sz w:val="24"/>
          <w:szCs w:val="24"/>
        </w:rPr>
        <w:t>of Completed Items</w:t>
      </w:r>
    </w:p>
    <w:p w:rsidR="00470841" w:rsidRPr="00A02ECB" w:rsidRDefault="00470841" w:rsidP="00470841">
      <w:pPr>
        <w:rPr>
          <w:rStyle w:val="fontstyle01"/>
          <w:rFonts w:ascii="Times New Roman" w:hAnsi="Times New Roman" w:cs="Times New Roman"/>
          <w:b/>
          <w:sz w:val="24"/>
          <w:szCs w:val="24"/>
        </w:rPr>
      </w:pP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backtop.js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cart.js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catering.js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contact.js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470841"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470841" w:rsidRDefault="00470841" w:rsidP="004A0A0A">
      <w:pPr>
        <w:rPr>
          <w:rFonts w:ascii="Times New Roman" w:hAnsi="Times New Roman" w:cs="Times New Roman"/>
          <w:b/>
          <w:sz w:val="24"/>
          <w:szCs w:val="24"/>
        </w:rPr>
      </w:pPr>
    </w:p>
    <w:p w:rsidR="004A0A0A" w:rsidRPr="004A0A0A" w:rsidRDefault="004A0A0A" w:rsidP="004A0A0A">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4A0A0A" w:rsidRPr="00A02ECB" w:rsidRDefault="004A0A0A">
      <w:pPr>
        <w:rPr>
          <w:rFonts w:ascii="Times New Roman" w:hAnsi="Times New Roman" w:cs="Times New Roman"/>
        </w:rPr>
      </w:pPr>
    </w:p>
    <w:tbl>
      <w:tblPr>
        <w:tblStyle w:val="PlainTable1"/>
        <w:tblW w:w="0" w:type="auto"/>
        <w:tblLook w:val="04A0" w:firstRow="1" w:lastRow="0" w:firstColumn="1" w:lastColumn="0" w:noHBand="0" w:noVBand="1"/>
      </w:tblPr>
      <w:tblGrid>
        <w:gridCol w:w="1984"/>
        <w:gridCol w:w="2832"/>
        <w:gridCol w:w="4534"/>
      </w:tblGrid>
      <w:tr w:rsidR="00B31BB6" w:rsidRPr="00A02ECB" w:rsidTr="004C4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B31BB6"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w:t>
            </w:r>
            <w:r w:rsidR="00B31BB6" w:rsidRPr="00A02ECB">
              <w:rPr>
                <w:rFonts w:ascii="Times New Roman" w:hAnsi="Times New Roman" w:cs="Times New Roman"/>
                <w:sz w:val="20"/>
                <w:szCs w:val="20"/>
              </w:rPr>
              <w:t xml:space="preserve"> on page</w:t>
            </w:r>
            <w:r w:rsidRPr="00A02ECB">
              <w:rPr>
                <w:rFonts w:ascii="Times New Roman" w:hAnsi="Times New Roman" w:cs="Times New Roman"/>
                <w:sz w:val="20"/>
                <w:szCs w:val="20"/>
              </w:rPr>
              <w:t>: Sign in</w:t>
            </w:r>
          </w:p>
        </w:tc>
      </w:tr>
      <w:tr w:rsidR="00B31BB6"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B31BB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w:t>
            </w:r>
            <w:proofErr w:type="spellStart"/>
            <w:r w:rsidRPr="00A02ECB">
              <w:rPr>
                <w:rFonts w:ascii="Times New Roman" w:hAnsi="Times New Roman" w:cs="Times New Roman"/>
                <w:b/>
                <w:sz w:val="20"/>
                <w:szCs w:val="20"/>
              </w:rPr>
              <w:t>RegExp</w:t>
            </w:r>
            <w:proofErr w:type="spellEnd"/>
          </w:p>
        </w:tc>
        <w:tc>
          <w:tcPr>
            <w:tcW w:w="4534"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B31BB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136008">
            <w:pPr>
              <w:rPr>
                <w:rFonts w:ascii="Times New Roman" w:hAnsi="Times New Roman" w:cs="Times New Roman"/>
                <w:sz w:val="20"/>
                <w:szCs w:val="20"/>
              </w:rPr>
            </w:pPr>
            <w:proofErr w:type="spellStart"/>
            <w:r w:rsidRPr="00A02ECB">
              <w:rPr>
                <w:rFonts w:ascii="Times New Roman" w:hAnsi="Times New Roman" w:cs="Times New Roman"/>
                <w:sz w:val="20"/>
                <w:szCs w:val="20"/>
              </w:rPr>
              <w:t>txtUser</w:t>
            </w:r>
            <w:r w:rsidR="00713BCE" w:rsidRPr="00A02ECB">
              <w:rPr>
                <w:rFonts w:ascii="Times New Roman" w:hAnsi="Times New Roman" w:cs="Times New Roman"/>
                <w:sz w:val="20"/>
                <w:szCs w:val="20"/>
              </w:rPr>
              <w:t>name</w:t>
            </w:r>
            <w:proofErr w:type="spellEnd"/>
          </w:p>
        </w:tc>
        <w:tc>
          <w:tcPr>
            <w:tcW w:w="2832" w:type="dxa"/>
          </w:tcPr>
          <w:p w:rsidR="00FC5420"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tc>
        <w:tc>
          <w:tcPr>
            <w:tcW w:w="4534" w:type="dxa"/>
          </w:tcPr>
          <w:p w:rsidR="00B31BB6" w:rsidRPr="00A02ECB" w:rsidRDefault="006C159C"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CA7EC7"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C5420" w:rsidRPr="00A02ECB" w:rsidRDefault="00E6598B" w:rsidP="00FC5420">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w:t>
            </w:r>
            <w:proofErr w:type="spellStart"/>
            <w:r w:rsidRPr="00A02ECB">
              <w:rPr>
                <w:rFonts w:ascii="Times New Roman" w:hAnsi="Times New Roman" w:cs="Times New Roman"/>
                <w:sz w:val="20"/>
                <w:szCs w:val="20"/>
              </w:rPr>
              <w:t>RegEx</w:t>
            </w:r>
            <w:proofErr w:type="spellEnd"/>
            <w:r w:rsidRPr="00A02ECB">
              <w:rPr>
                <w:rFonts w:ascii="Times New Roman" w:hAnsi="Times New Roman" w:cs="Times New Roman"/>
                <w:sz w:val="20"/>
                <w:szCs w:val="20"/>
              </w:rPr>
              <w:t xml:space="preserve"> as the </w:t>
            </w:r>
            <w:proofErr w:type="spellStart"/>
            <w:r w:rsidRPr="00A02ECB">
              <w:rPr>
                <w:rFonts w:ascii="Times New Roman" w:hAnsi="Times New Roman" w:cs="Times New Roman"/>
                <w:sz w:val="20"/>
                <w:szCs w:val="20"/>
              </w:rPr>
              <w:t>txtNewUser</w:t>
            </w:r>
            <w:proofErr w:type="spellEnd"/>
            <w:r w:rsidRPr="00A02ECB">
              <w:rPr>
                <w:rFonts w:ascii="Times New Roman" w:hAnsi="Times New Roman" w:cs="Times New Roman"/>
                <w:sz w:val="20"/>
                <w:szCs w:val="20"/>
              </w:rPr>
              <w:t xml:space="preserve"> field.</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proofErr w:type="spellStart"/>
            <w:r w:rsidRPr="00A02ECB">
              <w:rPr>
                <w:rFonts w:ascii="Times New Roman" w:hAnsi="Times New Roman" w:cs="Times New Roman"/>
                <w:sz w:val="20"/>
                <w:szCs w:val="20"/>
              </w:rPr>
              <w:t>txtPass</w:t>
            </w:r>
            <w:r w:rsidR="00713BCE" w:rsidRPr="00A02ECB">
              <w:rPr>
                <w:rFonts w:ascii="Times New Roman" w:hAnsi="Times New Roman" w:cs="Times New Roman"/>
                <w:sz w:val="20"/>
                <w:szCs w:val="20"/>
              </w:rPr>
              <w:t>word</w:t>
            </w:r>
            <w:proofErr w:type="spellEnd"/>
          </w:p>
        </w:tc>
        <w:tc>
          <w:tcPr>
            <w:tcW w:w="2832" w:type="dxa"/>
          </w:tcPr>
          <w:p w:rsidR="00136008"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AE328E" w:rsidRPr="00A02ECB" w:rsidRDefault="00AE328E"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w:t>
            </w:r>
            <w:proofErr w:type="spellStart"/>
            <w:r w:rsidRPr="00A02ECB">
              <w:rPr>
                <w:rFonts w:ascii="Times New Roman" w:hAnsi="Times New Roman" w:cs="Times New Roman"/>
                <w:sz w:val="20"/>
                <w:szCs w:val="20"/>
              </w:rPr>
              <w:t>RegEx</w:t>
            </w:r>
            <w:proofErr w:type="spellEnd"/>
            <w:r w:rsidRPr="00A02ECB">
              <w:rPr>
                <w:rFonts w:ascii="Times New Roman" w:hAnsi="Times New Roman" w:cs="Times New Roman"/>
                <w:sz w:val="20"/>
                <w:szCs w:val="20"/>
              </w:rPr>
              <w:t xml:space="preserve"> as the </w:t>
            </w:r>
            <w:proofErr w:type="spellStart"/>
            <w:r w:rsidR="00B93A32" w:rsidRPr="00A02ECB">
              <w:rPr>
                <w:rFonts w:ascii="Times New Roman" w:hAnsi="Times New Roman" w:cs="Times New Roman"/>
                <w:sz w:val="20"/>
                <w:szCs w:val="20"/>
              </w:rPr>
              <w:t>txtNewPassword</w:t>
            </w:r>
            <w:proofErr w:type="spellEnd"/>
            <w:r w:rsidRPr="00A02ECB">
              <w:rPr>
                <w:rFonts w:ascii="Times New Roman" w:hAnsi="Times New Roman" w:cs="Times New Roman"/>
                <w:sz w:val="20"/>
                <w:szCs w:val="20"/>
              </w:rPr>
              <w:t xml:space="preserve"> field.</w:t>
            </w:r>
          </w:p>
        </w:tc>
      </w:tr>
      <w:tr w:rsidR="00156F04"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proofErr w:type="spellStart"/>
            <w:r w:rsidRPr="00A02ECB">
              <w:rPr>
                <w:rFonts w:ascii="Times New Roman" w:hAnsi="Times New Roman" w:cs="Times New Roman"/>
                <w:sz w:val="20"/>
                <w:szCs w:val="20"/>
              </w:rPr>
              <w:t>txtNewUser</w:t>
            </w:r>
            <w:proofErr w:type="spellEnd"/>
          </w:p>
        </w:tc>
        <w:tc>
          <w:tcPr>
            <w:tcW w:w="2832" w:type="dxa"/>
          </w:tcPr>
          <w:p w:rsidR="00156F04"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DA4262" w:rsidRPr="00A02ECB">
              <w:rPr>
                <w:rFonts w:ascii="Times New Roman" w:hAnsi="Times New Roman" w:cs="Times New Roman"/>
                <w:sz w:val="20"/>
                <w:szCs w:val="20"/>
              </w:rPr>
              <w:t>ext</w:t>
            </w: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156F04"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FC5420" w:rsidRPr="00A02ECB" w:rsidRDefault="00FC5420"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156F04"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proofErr w:type="spellStart"/>
            <w:r w:rsidRPr="00A02ECB">
              <w:rPr>
                <w:rFonts w:ascii="Times New Roman" w:hAnsi="Times New Roman" w:cs="Times New Roman"/>
                <w:sz w:val="20"/>
                <w:szCs w:val="20"/>
              </w:rPr>
              <w:t>txtNewPassword</w:t>
            </w:r>
            <w:proofErr w:type="spellEnd"/>
          </w:p>
        </w:tc>
        <w:tc>
          <w:tcPr>
            <w:tcW w:w="2832" w:type="dxa"/>
          </w:tcPr>
          <w:p w:rsidR="00156F04"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p w:rsidR="00C5783F" w:rsidRPr="00A02ECB" w:rsidRDefault="00C578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5783F" w:rsidRPr="00A02ECB" w:rsidRDefault="007F71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156F04"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E311B8" w:rsidRPr="00A02ECB" w:rsidRDefault="00E311B8" w:rsidP="00E311B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136008"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proofErr w:type="spellStart"/>
            <w:r w:rsidRPr="00A02ECB">
              <w:rPr>
                <w:rFonts w:ascii="Times New Roman" w:hAnsi="Times New Roman" w:cs="Times New Roman"/>
                <w:sz w:val="20"/>
                <w:szCs w:val="20"/>
              </w:rPr>
              <w:t>txtVerif</w:t>
            </w:r>
            <w:r w:rsidR="00713BCE" w:rsidRPr="00A02ECB">
              <w:rPr>
                <w:rFonts w:ascii="Times New Roman" w:hAnsi="Times New Roman" w:cs="Times New Roman"/>
                <w:sz w:val="20"/>
                <w:szCs w:val="20"/>
              </w:rPr>
              <w:t>y</w:t>
            </w:r>
            <w:proofErr w:type="spellEnd"/>
          </w:p>
        </w:tc>
        <w:tc>
          <w:tcPr>
            <w:tcW w:w="2832" w:type="dxa"/>
          </w:tcPr>
          <w:p w:rsidR="00136008"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CA7EC7" w:rsidRPr="00A02ECB" w:rsidRDefault="003A02C3"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CA7EC7" w:rsidRPr="00A02ECB">
              <w:rPr>
                <w:rFonts w:ascii="Times New Roman" w:hAnsi="Times New Roman" w:cs="Times New Roman"/>
                <w:sz w:val="20"/>
                <w:szCs w:val="20"/>
              </w:rPr>
              <w:t xml:space="preserve">ust match </w:t>
            </w:r>
            <w:proofErr w:type="spellStart"/>
            <w:r w:rsidR="00CA7EC7" w:rsidRPr="00A02ECB">
              <w:rPr>
                <w:rFonts w:ascii="Times New Roman" w:hAnsi="Times New Roman" w:cs="Times New Roman"/>
                <w:sz w:val="20"/>
                <w:szCs w:val="20"/>
              </w:rPr>
              <w:t>txtNewPassword</w:t>
            </w:r>
            <w:proofErr w:type="spellEnd"/>
            <w:r w:rsidR="00721FD7" w:rsidRPr="00A02ECB">
              <w:rPr>
                <w:rFonts w:ascii="Times New Roman" w:hAnsi="Times New Roman" w:cs="Times New Roman"/>
                <w:sz w:val="20"/>
                <w:szCs w:val="20"/>
              </w:rPr>
              <w:t>.</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proofErr w:type="spellStart"/>
            <w:r w:rsidRPr="00A02ECB">
              <w:rPr>
                <w:rFonts w:ascii="Times New Roman" w:hAnsi="Times New Roman" w:cs="Times New Roman"/>
                <w:sz w:val="20"/>
                <w:szCs w:val="20"/>
              </w:rPr>
              <w:t>txtEmail</w:t>
            </w:r>
            <w:proofErr w:type="spellEnd"/>
          </w:p>
        </w:tc>
        <w:tc>
          <w:tcPr>
            <w:tcW w:w="2832" w:type="dxa"/>
          </w:tcPr>
          <w:p w:rsidR="00CA7EC7"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p w:rsidR="00972AA1"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A7EC7" w:rsidRPr="00A02ECB" w:rsidRDefault="00CA7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-Z\d_]+\@[a-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-z]{2,3}/</w:t>
            </w:r>
          </w:p>
        </w:tc>
        <w:tc>
          <w:tcPr>
            <w:tcW w:w="4534" w:type="dxa"/>
          </w:tcPr>
          <w:p w:rsidR="00136008"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An email c</w:t>
            </w:r>
            <w:r w:rsidR="009F7203" w:rsidRPr="00A02ECB">
              <w:rPr>
                <w:rFonts w:ascii="Times New Roman" w:hAnsi="Times New Roman" w:cs="Times New Roman"/>
                <w:sz w:val="20"/>
                <w:szCs w:val="20"/>
              </w:rPr>
              <w:t>annot contain</w:t>
            </w:r>
            <w:r w:rsidRPr="00A02ECB">
              <w:rPr>
                <w:rFonts w:ascii="Times New Roman" w:hAnsi="Times New Roman" w:cs="Times New Roman"/>
                <w:sz w:val="20"/>
                <w:szCs w:val="20"/>
              </w:rPr>
              <w:t xml:space="preserve"> </w:t>
            </w:r>
            <w:r w:rsidR="009F7203" w:rsidRPr="00A02ECB">
              <w:rPr>
                <w:rFonts w:ascii="Times New Roman" w:hAnsi="Times New Roman" w:cs="Times New Roman"/>
                <w:sz w:val="20"/>
                <w:szCs w:val="20"/>
              </w:rPr>
              <w:t>white</w:t>
            </w:r>
            <w:r w:rsidRPr="00A02ECB">
              <w:rPr>
                <w:rFonts w:ascii="Times New Roman" w:hAnsi="Times New Roman" w:cs="Times New Roman"/>
                <w:sz w:val="20"/>
                <w:szCs w:val="20"/>
              </w:rPr>
              <w:t>spaces</w:t>
            </w:r>
            <w:r w:rsidR="009344D8" w:rsidRPr="00A02ECB">
              <w:rPr>
                <w:rFonts w:ascii="Times New Roman" w:hAnsi="Times New Roman" w:cs="Times New Roman"/>
                <w:sz w:val="20"/>
                <w:szCs w:val="20"/>
              </w:rPr>
              <w:t>. It must precede with an alphanumeric string</w:t>
            </w:r>
            <w:r w:rsidR="00414FAD" w:rsidRPr="00A02ECB">
              <w:rPr>
                <w:rFonts w:ascii="Times New Roman" w:hAnsi="Times New Roman" w:cs="Times New Roman"/>
                <w:sz w:val="20"/>
                <w:szCs w:val="20"/>
              </w:rPr>
              <w:t xml:space="preserve"> (including underscores)</w:t>
            </w:r>
            <w:r w:rsidR="009344D8" w:rsidRPr="00A02ECB">
              <w:rPr>
                <w:rFonts w:ascii="Times New Roman" w:hAnsi="Times New Roman" w:cs="Times New Roman"/>
                <w:sz w:val="20"/>
                <w:szCs w:val="20"/>
              </w:rPr>
              <w:t>, followed by a</w:t>
            </w:r>
            <w:r w:rsidRPr="00A02ECB">
              <w:rPr>
                <w:rFonts w:ascii="Times New Roman" w:hAnsi="Times New Roman" w:cs="Times New Roman"/>
                <w:sz w:val="20"/>
                <w:szCs w:val="20"/>
              </w:rPr>
              <w:t xml:space="preserve">n @ </w:t>
            </w:r>
            <w:r w:rsidRPr="00A02ECB">
              <w:rPr>
                <w:rFonts w:ascii="Times New Roman" w:hAnsi="Times New Roman" w:cs="Times New Roman"/>
                <w:sz w:val="20"/>
                <w:szCs w:val="20"/>
              </w:rPr>
              <w:lastRenderedPageBreak/>
              <w:t xml:space="preserve">symbol, </w:t>
            </w:r>
            <w:r w:rsidR="00E410F3" w:rsidRPr="00A02ECB">
              <w:rPr>
                <w:rFonts w:ascii="Times New Roman" w:hAnsi="Times New Roman" w:cs="Times New Roman"/>
                <w:sz w:val="20"/>
                <w:szCs w:val="20"/>
              </w:rPr>
              <w:t>another</w:t>
            </w:r>
            <w:r w:rsidR="009344D8" w:rsidRPr="00A02ECB">
              <w:rPr>
                <w:rFonts w:ascii="Times New Roman" w:hAnsi="Times New Roman" w:cs="Times New Roman"/>
                <w:sz w:val="20"/>
                <w:szCs w:val="20"/>
              </w:rPr>
              <w:t xml:space="preserve"> string, a period</w:t>
            </w:r>
            <w:r w:rsidRPr="00A02ECB">
              <w:rPr>
                <w:rFonts w:ascii="Times New Roman" w:hAnsi="Times New Roman" w:cs="Times New Roman"/>
                <w:sz w:val="20"/>
                <w:szCs w:val="20"/>
              </w:rPr>
              <w:t xml:space="preserve"> and ends </w:t>
            </w:r>
            <w:r w:rsidR="009344D8" w:rsidRPr="00A02ECB">
              <w:rPr>
                <w:rFonts w:ascii="Times New Roman" w:hAnsi="Times New Roman" w:cs="Times New Roman"/>
                <w:sz w:val="20"/>
                <w:szCs w:val="20"/>
              </w:rPr>
              <w:t xml:space="preserve">in 2-3 alpha characters. </w:t>
            </w:r>
          </w:p>
          <w:p w:rsidR="00CA7EC7"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w:t>
            </w:r>
            <w:r w:rsidR="009344D8" w:rsidRPr="00A02ECB">
              <w:rPr>
                <w:rFonts w:ascii="Times New Roman" w:hAnsi="Times New Roman" w:cs="Times New Roman"/>
                <w:sz w:val="20"/>
                <w:szCs w:val="20"/>
              </w:rPr>
              <w:t>must be .com, .ca or .org.</w:t>
            </w:r>
            <w:r w:rsidR="00CA7EC7" w:rsidRPr="00A02ECB">
              <w:rPr>
                <w:rFonts w:ascii="Times New Roman" w:hAnsi="Times New Roman" w:cs="Times New Roman"/>
                <w:sz w:val="20"/>
                <w:szCs w:val="20"/>
              </w:rPr>
              <w:t xml:space="preserve"> </w:t>
            </w:r>
          </w:p>
        </w:tc>
      </w:tr>
      <w:tr w:rsidR="00F4634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F46346" w:rsidRPr="00A02ECB" w:rsidRDefault="006C159C">
            <w:pPr>
              <w:rPr>
                <w:rFonts w:ascii="Times New Roman" w:hAnsi="Times New Roman" w:cs="Times New Roman"/>
                <w:sz w:val="20"/>
                <w:szCs w:val="20"/>
              </w:rPr>
            </w:pPr>
            <w:proofErr w:type="spellStart"/>
            <w:r w:rsidRPr="00A02ECB">
              <w:rPr>
                <w:rFonts w:ascii="Times New Roman" w:hAnsi="Times New Roman" w:cs="Times New Roman"/>
                <w:sz w:val="20"/>
                <w:szCs w:val="20"/>
              </w:rPr>
              <w:lastRenderedPageBreak/>
              <w:t>chkRem</w:t>
            </w:r>
            <w:r w:rsidR="00713BCE" w:rsidRPr="00A02ECB">
              <w:rPr>
                <w:rFonts w:ascii="Times New Roman" w:hAnsi="Times New Roman" w:cs="Times New Roman"/>
                <w:sz w:val="20"/>
                <w:szCs w:val="20"/>
              </w:rPr>
              <w:t>ember</w:t>
            </w:r>
            <w:proofErr w:type="spellEnd"/>
          </w:p>
        </w:tc>
        <w:tc>
          <w:tcPr>
            <w:tcW w:w="2832" w:type="dxa"/>
          </w:tcPr>
          <w:p w:rsidR="00F46346"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6C159C" w:rsidRPr="00A02ECB">
              <w:rPr>
                <w:rFonts w:ascii="Times New Roman" w:hAnsi="Times New Roman" w:cs="Times New Roman"/>
                <w:sz w:val="20"/>
                <w:szCs w:val="20"/>
              </w:rPr>
              <w:t>heckbox</w:t>
            </w:r>
          </w:p>
        </w:tc>
        <w:tc>
          <w:tcPr>
            <w:tcW w:w="4534" w:type="dxa"/>
          </w:tcPr>
          <w:p w:rsidR="00F46346" w:rsidRPr="00A02ECB" w:rsidRDefault="003D09C5"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bl>
    <w:p w:rsidR="00EB600F" w:rsidRPr="00A02ECB" w:rsidRDefault="00EB600F">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136008"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F46346" w:rsidRPr="00A02ECB">
              <w:rPr>
                <w:rFonts w:ascii="Times New Roman" w:hAnsi="Times New Roman" w:cs="Times New Roman"/>
                <w:sz w:val="20"/>
                <w:szCs w:val="20"/>
              </w:rPr>
              <w:t>: Contact Us</w:t>
            </w:r>
          </w:p>
        </w:tc>
      </w:tr>
      <w:tr w:rsidR="00136008"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w:t>
            </w:r>
            <w:proofErr w:type="spellStart"/>
            <w:r w:rsidRPr="00A02ECB">
              <w:rPr>
                <w:rFonts w:ascii="Times New Roman" w:hAnsi="Times New Roman" w:cs="Times New Roman"/>
                <w:b/>
                <w:sz w:val="20"/>
                <w:szCs w:val="20"/>
              </w:rPr>
              <w:t>RegExp</w:t>
            </w:r>
            <w:proofErr w:type="spellEnd"/>
          </w:p>
        </w:tc>
        <w:tc>
          <w:tcPr>
            <w:tcW w:w="4530"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136008"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F46346" w:rsidP="00B57555">
            <w:pPr>
              <w:rPr>
                <w:rFonts w:ascii="Times New Roman" w:hAnsi="Times New Roman" w:cs="Times New Roman"/>
                <w:sz w:val="20"/>
                <w:szCs w:val="20"/>
              </w:rPr>
            </w:pPr>
            <w:proofErr w:type="spellStart"/>
            <w:r w:rsidRPr="00A02ECB">
              <w:rPr>
                <w:rFonts w:ascii="Times New Roman" w:hAnsi="Times New Roman" w:cs="Times New Roman"/>
                <w:sz w:val="20"/>
                <w:szCs w:val="20"/>
              </w:rPr>
              <w:t>txtName</w:t>
            </w:r>
            <w:proofErr w:type="spellEnd"/>
          </w:p>
        </w:tc>
        <w:tc>
          <w:tcPr>
            <w:tcW w:w="2982" w:type="dxa"/>
          </w:tcPr>
          <w:p w:rsidR="00136008"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F46346" w:rsidRPr="00A02ECB">
              <w:rPr>
                <w:rFonts w:ascii="Times New Roman" w:hAnsi="Times New Roman" w:cs="Times New Roman"/>
                <w:sz w:val="20"/>
                <w:szCs w:val="20"/>
              </w:rPr>
              <w:t>ext</w:t>
            </w:r>
          </w:p>
          <w:p w:rsidR="00E410F3"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414FAD" w:rsidRPr="00A02ECB" w:rsidRDefault="006C159C"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E410F3"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136008" w:rsidRPr="00A02ECB" w:rsidRDefault="00414FAD"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w:t>
            </w:r>
            <w:r w:rsidR="009F7203" w:rsidRPr="00A02ECB">
              <w:rPr>
                <w:rFonts w:ascii="Times New Roman" w:hAnsi="Times New Roman" w:cs="Times New Roman"/>
                <w:sz w:val="20"/>
                <w:szCs w:val="20"/>
              </w:rPr>
              <w:t>t cannot contain numbers</w:t>
            </w:r>
            <w:r w:rsidR="003F77D7" w:rsidRPr="00A02ECB">
              <w:rPr>
                <w:rFonts w:ascii="Times New Roman" w:hAnsi="Times New Roman" w:cs="Times New Roman"/>
                <w:sz w:val="20"/>
                <w:szCs w:val="20"/>
              </w:rPr>
              <w:t xml:space="preserve"> or </w:t>
            </w:r>
            <w:r w:rsidR="006F1016" w:rsidRPr="00A02ECB">
              <w:rPr>
                <w:rFonts w:ascii="Times New Roman" w:hAnsi="Times New Roman" w:cs="Times New Roman"/>
                <w:sz w:val="20"/>
                <w:szCs w:val="20"/>
              </w:rPr>
              <w:t>symbols</w:t>
            </w:r>
            <w:r w:rsidR="003F77D7" w:rsidRPr="00A02ECB">
              <w:rPr>
                <w:rFonts w:ascii="Times New Roman" w:hAnsi="Times New Roman" w:cs="Times New Roman"/>
                <w:sz w:val="20"/>
                <w:szCs w:val="20"/>
              </w:rPr>
              <w:t>.</w:t>
            </w:r>
          </w:p>
        </w:tc>
      </w:tr>
      <w:tr w:rsidR="00E410F3"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410F3" w:rsidRPr="00A02ECB" w:rsidRDefault="00E410F3" w:rsidP="00E410F3">
            <w:pPr>
              <w:rPr>
                <w:rFonts w:ascii="Times New Roman" w:hAnsi="Times New Roman" w:cs="Times New Roman"/>
                <w:sz w:val="20"/>
                <w:szCs w:val="20"/>
              </w:rPr>
            </w:pPr>
            <w:proofErr w:type="spellStart"/>
            <w:r w:rsidRPr="00A02ECB">
              <w:rPr>
                <w:rFonts w:ascii="Times New Roman" w:hAnsi="Times New Roman" w:cs="Times New Roman"/>
                <w:sz w:val="20"/>
                <w:szCs w:val="20"/>
              </w:rPr>
              <w:t>txtEmail</w:t>
            </w:r>
            <w:proofErr w:type="spellEnd"/>
          </w:p>
        </w:tc>
        <w:tc>
          <w:tcPr>
            <w:tcW w:w="2982" w:type="dxa"/>
          </w:tcPr>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972AA1" w:rsidRPr="00A02ECB" w:rsidRDefault="00972AA1"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-Z\d_]+\@[a-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-z]{2,3}/</w:t>
            </w:r>
          </w:p>
        </w:tc>
        <w:tc>
          <w:tcPr>
            <w:tcW w:w="4530" w:type="dxa"/>
          </w:tcPr>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410F3"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F46346"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F46346" w:rsidRPr="00A02ECB" w:rsidRDefault="00972AA1" w:rsidP="00B57555">
            <w:pPr>
              <w:rPr>
                <w:rFonts w:ascii="Times New Roman" w:hAnsi="Times New Roman" w:cs="Times New Roman"/>
                <w:sz w:val="20"/>
                <w:szCs w:val="20"/>
              </w:rPr>
            </w:pPr>
            <w:proofErr w:type="spellStart"/>
            <w:r w:rsidRPr="00A02ECB">
              <w:rPr>
                <w:rFonts w:ascii="Times New Roman" w:hAnsi="Times New Roman" w:cs="Times New Roman"/>
                <w:sz w:val="20"/>
                <w:szCs w:val="20"/>
              </w:rPr>
              <w:t>ta</w:t>
            </w:r>
            <w:r w:rsidR="00F46346" w:rsidRPr="00A02ECB">
              <w:rPr>
                <w:rFonts w:ascii="Times New Roman" w:hAnsi="Times New Roman" w:cs="Times New Roman"/>
                <w:sz w:val="20"/>
                <w:szCs w:val="20"/>
              </w:rPr>
              <w:t>Feedback</w:t>
            </w:r>
            <w:proofErr w:type="spellEnd"/>
          </w:p>
        </w:tc>
        <w:tc>
          <w:tcPr>
            <w:tcW w:w="2982" w:type="dxa"/>
          </w:tcPr>
          <w:p w:rsidR="00F46346" w:rsidRPr="00A02ECB" w:rsidRDefault="00972AA1"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A02ECB">
              <w:rPr>
                <w:rFonts w:ascii="Times New Roman" w:hAnsi="Times New Roman" w:cs="Times New Roman"/>
                <w:sz w:val="20"/>
                <w:szCs w:val="20"/>
              </w:rPr>
              <w:t>T</w:t>
            </w:r>
            <w:r w:rsidR="00EE776C" w:rsidRPr="00A02ECB">
              <w:rPr>
                <w:rFonts w:ascii="Times New Roman" w:hAnsi="Times New Roman" w:cs="Times New Roman"/>
                <w:sz w:val="20"/>
                <w:szCs w:val="20"/>
              </w:rPr>
              <w:t>extarea</w:t>
            </w:r>
            <w:proofErr w:type="spellEnd"/>
          </w:p>
        </w:tc>
        <w:tc>
          <w:tcPr>
            <w:tcW w:w="4530" w:type="dxa"/>
          </w:tcPr>
          <w:p w:rsidR="00F46346" w:rsidRPr="00A02ECB" w:rsidRDefault="006C159C" w:rsidP="007023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2F7BA9" w:rsidRPr="00A02ECB">
              <w:rPr>
                <w:rFonts w:ascii="Times New Roman" w:hAnsi="Times New Roman" w:cs="Times New Roman"/>
                <w:sz w:val="20"/>
                <w:szCs w:val="20"/>
              </w:rPr>
              <w:t xml:space="preserve"> – cannot </w:t>
            </w:r>
            <w:r w:rsidR="00AF191C" w:rsidRPr="00A02ECB">
              <w:rPr>
                <w:rFonts w:ascii="Times New Roman" w:hAnsi="Times New Roman" w:cs="Times New Roman"/>
                <w:sz w:val="20"/>
                <w:szCs w:val="20"/>
              </w:rPr>
              <w:t>be blank</w:t>
            </w:r>
            <w:r w:rsidR="00706F14" w:rsidRPr="00A02ECB">
              <w:rPr>
                <w:rFonts w:ascii="Times New Roman" w:hAnsi="Times New Roman" w:cs="Times New Roman"/>
                <w:sz w:val="20"/>
                <w:szCs w:val="20"/>
              </w:rPr>
              <w:t>.</w:t>
            </w:r>
          </w:p>
        </w:tc>
      </w:tr>
    </w:tbl>
    <w:p w:rsidR="00136008" w:rsidRPr="00A02ECB" w:rsidRDefault="00136008">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F46346" w:rsidRPr="00A02ECB" w:rsidTr="007B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2A752C" w:rsidRPr="00A02ECB">
              <w:rPr>
                <w:rFonts w:ascii="Times New Roman" w:hAnsi="Times New Roman" w:cs="Times New Roman"/>
                <w:sz w:val="20"/>
                <w:szCs w:val="20"/>
              </w:rPr>
              <w:t xml:space="preserve"> Catering</w:t>
            </w:r>
          </w:p>
        </w:tc>
      </w:tr>
      <w:tr w:rsidR="00F46346"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w:t>
            </w:r>
            <w:proofErr w:type="spellStart"/>
            <w:r w:rsidRPr="00A02ECB">
              <w:rPr>
                <w:rFonts w:ascii="Times New Roman" w:hAnsi="Times New Roman" w:cs="Times New Roman"/>
                <w:b/>
                <w:sz w:val="20"/>
                <w:szCs w:val="20"/>
              </w:rPr>
              <w:t>RegExp</w:t>
            </w:r>
            <w:proofErr w:type="spellEnd"/>
          </w:p>
        </w:tc>
        <w:tc>
          <w:tcPr>
            <w:tcW w:w="4533"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F46346"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2A752C" w:rsidP="00B57555">
            <w:pPr>
              <w:rPr>
                <w:rFonts w:ascii="Times New Roman" w:hAnsi="Times New Roman" w:cs="Times New Roman"/>
                <w:sz w:val="20"/>
                <w:szCs w:val="20"/>
              </w:rPr>
            </w:pPr>
            <w:proofErr w:type="spellStart"/>
            <w:r w:rsidRPr="00A02ECB">
              <w:rPr>
                <w:rFonts w:ascii="Times New Roman" w:hAnsi="Times New Roman" w:cs="Times New Roman"/>
                <w:sz w:val="20"/>
                <w:szCs w:val="20"/>
              </w:rPr>
              <w:t>txtFirstName</w:t>
            </w:r>
            <w:proofErr w:type="spellEnd"/>
          </w:p>
        </w:tc>
        <w:tc>
          <w:tcPr>
            <w:tcW w:w="2905" w:type="dxa"/>
          </w:tcPr>
          <w:p w:rsidR="00F46346"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2A752C" w:rsidRPr="00A02ECB">
              <w:rPr>
                <w:rFonts w:ascii="Times New Roman" w:hAnsi="Times New Roman" w:cs="Times New Roman"/>
                <w:sz w:val="20"/>
                <w:szCs w:val="20"/>
              </w:rPr>
              <w:t>ext</w:t>
            </w:r>
          </w:p>
          <w:p w:rsidR="007B4559"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8037E3" w:rsidRPr="00A02ECB" w:rsidRDefault="00DA365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w:t>
            </w:r>
            <w:r w:rsidR="00BC0B9D" w:rsidRPr="00A02ECB">
              <w:rPr>
                <w:rFonts w:ascii="Times New Roman" w:hAnsi="Times New Roman" w:cs="Times New Roman"/>
                <w:sz w:val="20"/>
                <w:szCs w:val="20"/>
              </w:rPr>
              <w:t>a-</w:t>
            </w:r>
            <w:proofErr w:type="spellStart"/>
            <w:r w:rsidR="00BC0B9D" w:rsidRPr="00A02ECB">
              <w:rPr>
                <w:rFonts w:ascii="Times New Roman" w:hAnsi="Times New Roman" w:cs="Times New Roman"/>
                <w:sz w:val="20"/>
                <w:szCs w:val="20"/>
              </w:rPr>
              <w:t>zA</w:t>
            </w:r>
            <w:proofErr w:type="spellEnd"/>
            <w:r w:rsidR="00BC0B9D" w:rsidRPr="00A02ECB">
              <w:rPr>
                <w:rFonts w:ascii="Times New Roman" w:hAnsi="Times New Roman" w:cs="Times New Roman"/>
                <w:sz w:val="20"/>
                <w:szCs w:val="20"/>
              </w:rPr>
              <w:t>-Z]+</w:t>
            </w:r>
            <w:r w:rsidR="008037E3" w:rsidRPr="00A02ECB">
              <w:rPr>
                <w:rFonts w:ascii="Times New Roman" w:hAnsi="Times New Roman" w:cs="Times New Roman"/>
                <w:sz w:val="20"/>
                <w:szCs w:val="20"/>
              </w:rPr>
              <w:t>/</w:t>
            </w:r>
          </w:p>
        </w:tc>
        <w:tc>
          <w:tcPr>
            <w:tcW w:w="4533" w:type="dxa"/>
          </w:tcPr>
          <w:p w:rsidR="006F1016" w:rsidRPr="00A02ECB" w:rsidRDefault="006F1016"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7B4559"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46346" w:rsidRPr="00A02ECB" w:rsidRDefault="00DB309A"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26C75"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txtLastName</w:t>
            </w:r>
            <w:proofErr w:type="spellEnd"/>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w:t>
            </w:r>
          </w:p>
        </w:tc>
        <w:tc>
          <w:tcPr>
            <w:tcW w:w="4533" w:type="dxa"/>
          </w:tcPr>
          <w:p w:rsidR="007B4559" w:rsidRPr="00A02ECB" w:rsidRDefault="007B4559"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7B4559" w:rsidRPr="00A02ECB" w:rsidRDefault="00DB309A"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B4559"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007568"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w:t>
            </w:r>
            <w:r w:rsidR="00007568" w:rsidRPr="00A02ECB">
              <w:rPr>
                <w:rFonts w:ascii="Times New Roman" w:hAnsi="Times New Roman" w:cs="Times New Roman"/>
                <w:sz w:val="20"/>
                <w:szCs w:val="20"/>
              </w:rPr>
              <w:t>Phone_0, txtPhone_1, txtPhone_2</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007568" w:rsidRPr="00A02ECB" w:rsidRDefault="00007568"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294EBB"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w:t>
            </w:r>
            <w:r w:rsidR="00294EBB" w:rsidRPr="00A02ECB">
              <w:rPr>
                <w:rFonts w:ascii="Times New Roman" w:hAnsi="Times New Roman" w:cs="Times New Roman"/>
                <w:sz w:val="20"/>
                <w:szCs w:val="20"/>
              </w:rPr>
              <w:t>Phone_1 must have 3 digits.</w:t>
            </w:r>
          </w:p>
          <w:p w:rsidR="007B4559"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w:t>
            </w:r>
            <w:r w:rsidR="00294EBB" w:rsidRPr="00A02ECB">
              <w:rPr>
                <w:rFonts w:ascii="Times New Roman" w:hAnsi="Times New Roman" w:cs="Times New Roman"/>
                <w:sz w:val="20"/>
                <w:szCs w:val="20"/>
              </w:rPr>
              <w:t>Phone_2</w:t>
            </w:r>
            <w:r w:rsidR="007B4559" w:rsidRPr="00A02ECB">
              <w:rPr>
                <w:rFonts w:ascii="Times New Roman" w:hAnsi="Times New Roman" w:cs="Times New Roman"/>
                <w:sz w:val="20"/>
                <w:szCs w:val="20"/>
              </w:rPr>
              <w:t xml:space="preserve"> must have 4 digits</w:t>
            </w:r>
            <w:r w:rsidR="00294EB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txtEmail</w:t>
            </w:r>
            <w:proofErr w:type="spellEnd"/>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4043BF" w:rsidRPr="00A02ECB" w:rsidRDefault="004043BF"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-Z\d_]+\@[a-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-z]{2,3}/</w:t>
            </w:r>
          </w:p>
        </w:tc>
        <w:tc>
          <w:tcPr>
            <w:tcW w:w="4533" w:type="dxa"/>
          </w:tcPr>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7B4559"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txtOrganization</w:t>
            </w:r>
            <w:proofErr w:type="spellEnd"/>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7B4559" w:rsidRPr="00A02ECB" w:rsidRDefault="007B4559" w:rsidP="00706F1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r w:rsidR="007B4559" w:rsidRPr="00A02ECB" w:rsidTr="006F2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txtAddress</w:t>
            </w:r>
            <w:proofErr w:type="spellEnd"/>
          </w:p>
        </w:tc>
        <w:tc>
          <w:tcPr>
            <w:tcW w:w="2905" w:type="dxa"/>
          </w:tcPr>
          <w:p w:rsidR="007B4559"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w:t>
            </w:r>
          </w:p>
          <w:p w:rsidR="00B05813"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B05813"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7B4559" w:rsidRPr="00A02ECB">
              <w:rPr>
                <w:rFonts w:ascii="Times New Roman" w:hAnsi="Times New Roman" w:cs="Times New Roman"/>
                <w:sz w:val="20"/>
                <w:szCs w:val="20"/>
              </w:rPr>
              <w:t>ust be alphanumeric</w:t>
            </w:r>
            <w:r w:rsidRPr="00A02ECB">
              <w:rPr>
                <w:rFonts w:ascii="Times New Roman" w:hAnsi="Times New Roman" w:cs="Times New Roman"/>
                <w:sz w:val="20"/>
                <w:szCs w:val="20"/>
              </w:rPr>
              <w:t>.</w:t>
            </w:r>
          </w:p>
        </w:tc>
      </w:tr>
      <w:tr w:rsidR="007B4559" w:rsidRPr="00A02ECB" w:rsidTr="00256813">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txtDate</w:t>
            </w:r>
            <w:proofErr w:type="spellEnd"/>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bottom w:val="single" w:sz="4" w:space="0" w:color="BFBFBF" w:themeColor="background1" w:themeShade="BF"/>
            </w:tcBorders>
            <w:shd w:val="clear" w:color="auto" w:fill="auto"/>
          </w:tcPr>
          <w:p w:rsidR="006F2E84"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at least 14 days from </w:t>
            </w:r>
            <w:r w:rsidRPr="00A02ECB">
              <w:rPr>
                <w:rFonts w:ascii="Times New Roman" w:hAnsi="Times New Roman" w:cs="Times New Roman"/>
                <w:sz w:val="20"/>
                <w:szCs w:val="20"/>
              </w:rPr>
              <w:t>the current date.</w:t>
            </w:r>
          </w:p>
        </w:tc>
      </w:tr>
      <w:tr w:rsidR="00AF56C2" w:rsidRPr="00A02ECB" w:rsidTr="0025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txtStartTime</w:t>
            </w:r>
            <w:proofErr w:type="spellEnd"/>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top w:val="single" w:sz="4" w:space="0" w:color="BFBFBF" w:themeColor="background1" w:themeShade="BF"/>
            </w:tcBorders>
          </w:tcPr>
          <w:p w:rsidR="000A372A"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after 8:00AM on weekdays and must be after 10:00AM on weekends</w:t>
            </w:r>
            <w:r w:rsidR="005B6E5D" w:rsidRPr="00A02ECB">
              <w:rPr>
                <w:rFonts w:ascii="Times New Roman" w:hAnsi="Times New Roman" w:cs="Times New Roman"/>
                <w:sz w:val="20"/>
                <w:szCs w:val="20"/>
              </w:rPr>
              <w:t>.</w:t>
            </w:r>
            <w:r w:rsidR="007B4559" w:rsidRPr="00A02ECB">
              <w:rPr>
                <w:rFonts w:ascii="Times New Roman" w:hAnsi="Times New Roman" w:cs="Times New Roman"/>
                <w:sz w:val="20"/>
                <w:szCs w:val="20"/>
              </w:rPr>
              <w:t xml:space="preserve"> </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txtEndTime</w:t>
            </w:r>
            <w:proofErr w:type="spellEnd"/>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Text </w:t>
            </w:r>
            <w:r w:rsidR="003C65EB" w:rsidRPr="00A02ECB">
              <w:rPr>
                <w:rFonts w:ascii="Times New Roman" w:hAnsi="Times New Roman" w:cs="Times New Roman"/>
                <w:sz w:val="20"/>
                <w:szCs w:val="20"/>
              </w:rPr>
              <w:t>(widget)</w:t>
            </w:r>
          </w:p>
        </w:tc>
        <w:tc>
          <w:tcPr>
            <w:tcW w:w="4533" w:type="dxa"/>
          </w:tcPr>
          <w:p w:rsidR="009C6113"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lastRenderedPageBreak/>
              <w:t xml:space="preserve">It </w:t>
            </w:r>
            <w:r w:rsidR="007B4559" w:rsidRPr="00A02ECB">
              <w:rPr>
                <w:rFonts w:ascii="Times New Roman" w:hAnsi="Times New Roman" w:cs="Times New Roman"/>
                <w:sz w:val="20"/>
                <w:szCs w:val="20"/>
              </w:rPr>
              <w:t>must be before 4:00PM on weekdays and must be after 3:00PM on weekends</w:t>
            </w:r>
            <w:r w:rsidR="005B6E5D" w:rsidRPr="00A02ECB">
              <w:rPr>
                <w:rFonts w:ascii="Times New Roman" w:hAnsi="Times New Roman" w:cs="Times New Roman"/>
                <w:sz w:val="20"/>
                <w:szCs w:val="20"/>
              </w:rPr>
              <w:t>.</w:t>
            </w:r>
          </w:p>
          <w:p w:rsidR="00113BB8" w:rsidRPr="00A02ECB" w:rsidRDefault="00113BB8"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lastRenderedPageBreak/>
              <w:t>lstFunc</w:t>
            </w:r>
            <w:r w:rsidR="00282884" w:rsidRPr="00A02ECB">
              <w:rPr>
                <w:rFonts w:ascii="Times New Roman" w:hAnsi="Times New Roman" w:cs="Times New Roman"/>
                <w:sz w:val="20"/>
                <w:szCs w:val="20"/>
              </w:rPr>
              <w:t>tion</w:t>
            </w:r>
            <w:proofErr w:type="spellEnd"/>
          </w:p>
        </w:tc>
        <w:tc>
          <w:tcPr>
            <w:tcW w:w="2905" w:type="dxa"/>
          </w:tcPr>
          <w:p w:rsidR="007B4559"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 /</w:t>
            </w:r>
            <w:r w:rsidRPr="00A02ECB">
              <w:rPr>
                <w:rFonts w:ascii="Times New Roman" w:hAnsi="Times New Roman" w:cs="Times New Roman"/>
                <w:sz w:val="20"/>
                <w:szCs w:val="20"/>
              </w:rPr>
              <w:t xml:space="preserve"> </w:t>
            </w:r>
            <w:proofErr w:type="spellStart"/>
            <w:r w:rsidRPr="00A02ECB">
              <w:rPr>
                <w:rFonts w:ascii="Times New Roman" w:hAnsi="Times New Roman" w:cs="Times New Roman"/>
                <w:sz w:val="20"/>
                <w:szCs w:val="20"/>
              </w:rPr>
              <w:t>Datalist</w:t>
            </w:r>
            <w:proofErr w:type="spellEnd"/>
          </w:p>
          <w:p w:rsidR="005B6E5D"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B05CDE"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w:t>
            </w:r>
            <w:proofErr w:type="spellStart"/>
            <w:r w:rsidRPr="00A02ECB">
              <w:rPr>
                <w:rFonts w:ascii="Times New Roman" w:hAnsi="Times New Roman" w:cs="Times New Roman"/>
                <w:sz w:val="20"/>
                <w:szCs w:val="20"/>
              </w:rPr>
              <w:t>zA</w:t>
            </w:r>
            <w:proofErr w:type="spellEnd"/>
            <w:r w:rsidRPr="00A02ECB">
              <w:rPr>
                <w:rFonts w:ascii="Times New Roman" w:hAnsi="Times New Roman" w:cs="Times New Roman"/>
                <w:sz w:val="20"/>
                <w:szCs w:val="20"/>
              </w:rPr>
              <w:t>-Z]+/</w:t>
            </w:r>
          </w:p>
        </w:tc>
        <w:tc>
          <w:tcPr>
            <w:tcW w:w="4533" w:type="dxa"/>
          </w:tcPr>
          <w:p w:rsidR="00D82F08" w:rsidRPr="00A02ECB" w:rsidRDefault="00D82F08"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CDE"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txtGuests</w:t>
            </w:r>
            <w:proofErr w:type="spellEnd"/>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C77A86"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8B0823"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w:t>
            </w:r>
            <w:r w:rsidR="008B0823" w:rsidRPr="00A02ECB">
              <w:rPr>
                <w:rFonts w:ascii="Times New Roman" w:hAnsi="Times New Roman" w:cs="Times New Roman"/>
                <w:sz w:val="20"/>
                <w:szCs w:val="20"/>
              </w:rPr>
              <w:t>numerical.</w:t>
            </w:r>
          </w:p>
          <w:p w:rsidR="007B4559" w:rsidRPr="00A02ECB" w:rsidRDefault="008B0823"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w:t>
            </w:r>
            <w:r w:rsidR="00C77A86" w:rsidRPr="00A02ECB">
              <w:rPr>
                <w:rFonts w:ascii="Times New Roman" w:hAnsi="Times New Roman" w:cs="Times New Roman"/>
                <w:sz w:val="20"/>
                <w:szCs w:val="20"/>
              </w:rPr>
              <w:t>at least</w:t>
            </w:r>
            <w:r w:rsidR="007B4559" w:rsidRPr="00A02ECB">
              <w:rPr>
                <w:rFonts w:ascii="Times New Roman" w:hAnsi="Times New Roman" w:cs="Times New Roman"/>
                <w:sz w:val="20"/>
                <w:szCs w:val="20"/>
              </w:rPr>
              <w:t xml:space="preserve"> 50 and </w:t>
            </w:r>
            <w:r w:rsidR="00C77A86" w:rsidRPr="00A02ECB">
              <w:rPr>
                <w:rFonts w:ascii="Times New Roman" w:hAnsi="Times New Roman" w:cs="Times New Roman"/>
                <w:sz w:val="20"/>
                <w:szCs w:val="20"/>
              </w:rPr>
              <w:t>no more</w:t>
            </w:r>
            <w:r w:rsidR="007B4559" w:rsidRPr="00A02ECB">
              <w:rPr>
                <w:rFonts w:ascii="Times New Roman" w:hAnsi="Times New Roman" w:cs="Times New Roman"/>
                <w:sz w:val="20"/>
                <w:szCs w:val="20"/>
              </w:rPr>
              <w:t xml:space="preserve"> than 250</w:t>
            </w:r>
            <w:r w:rsidR="00C77A86"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w:t>
            </w:r>
            <w:r w:rsidR="00E61F24" w:rsidRPr="00A02ECB">
              <w:rPr>
                <w:rFonts w:ascii="Times New Roman" w:hAnsi="Times New Roman" w:cs="Times New Roman"/>
                <w:sz w:val="20"/>
                <w:szCs w:val="20"/>
              </w:rPr>
              <w:t>Brownies</w:t>
            </w:r>
            <w:proofErr w:type="spellEnd"/>
          </w:p>
          <w:p w:rsidR="00E61F24" w:rsidRPr="00A02ECB" w:rsidRDefault="00E61F24"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chkCakes</w:t>
            </w:r>
            <w:proofErr w:type="spellEnd"/>
          </w:p>
          <w:p w:rsidR="00E61F24" w:rsidRPr="00A02ECB" w:rsidRDefault="00E61F24"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chkCookies</w:t>
            </w:r>
            <w:proofErr w:type="spellEnd"/>
          </w:p>
          <w:p w:rsidR="00E61F24" w:rsidRPr="00A02ECB" w:rsidRDefault="00E61F24"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chkCupcakes</w:t>
            </w:r>
            <w:proofErr w:type="spellEnd"/>
          </w:p>
          <w:p w:rsidR="00E61F24" w:rsidRPr="00A02ECB" w:rsidRDefault="00E61F24"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chkDonuts</w:t>
            </w:r>
            <w:proofErr w:type="spellEnd"/>
          </w:p>
          <w:p w:rsidR="00E61F24" w:rsidRPr="00A02ECB" w:rsidRDefault="00E61F24"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chkMacarons</w:t>
            </w:r>
            <w:proofErr w:type="spellEnd"/>
          </w:p>
        </w:tc>
        <w:tc>
          <w:tcPr>
            <w:tcW w:w="2905" w:type="dxa"/>
          </w:tcPr>
          <w:p w:rsidR="007B4559" w:rsidRPr="00A02ECB" w:rsidRDefault="00E61F24"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7B4559" w:rsidRPr="00A02ECB">
              <w:rPr>
                <w:rFonts w:ascii="Times New Roman" w:hAnsi="Times New Roman" w:cs="Times New Roman"/>
                <w:sz w:val="20"/>
                <w:szCs w:val="20"/>
              </w:rPr>
              <w:t>heckbox</w:t>
            </w:r>
          </w:p>
        </w:tc>
        <w:tc>
          <w:tcPr>
            <w:tcW w:w="4533" w:type="dxa"/>
          </w:tcPr>
          <w:p w:rsidR="007B4559" w:rsidRPr="00A02ECB" w:rsidRDefault="007B4559" w:rsidP="00E61F24">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E61F24"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taAllergies</w:t>
            </w:r>
            <w:proofErr w:type="spellEnd"/>
          </w:p>
        </w:tc>
        <w:tc>
          <w:tcPr>
            <w:tcW w:w="2905" w:type="dxa"/>
          </w:tcPr>
          <w:p w:rsidR="007B4559" w:rsidRPr="00A02ECB" w:rsidRDefault="00593382"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A02ECB">
              <w:rPr>
                <w:rFonts w:ascii="Times New Roman" w:hAnsi="Times New Roman" w:cs="Times New Roman"/>
                <w:sz w:val="20"/>
                <w:szCs w:val="20"/>
              </w:rPr>
              <w:t>Textarea</w:t>
            </w:r>
            <w:proofErr w:type="spellEnd"/>
          </w:p>
        </w:tc>
        <w:tc>
          <w:tcPr>
            <w:tcW w:w="4533" w:type="dxa"/>
          </w:tcPr>
          <w:p w:rsidR="007B4559" w:rsidRPr="00A02ECB" w:rsidRDefault="007B4559" w:rsidP="00AA14B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proofErr w:type="spellStart"/>
            <w:r w:rsidRPr="00A02ECB">
              <w:rPr>
                <w:rFonts w:ascii="Times New Roman" w:hAnsi="Times New Roman" w:cs="Times New Roman"/>
                <w:sz w:val="20"/>
                <w:szCs w:val="20"/>
              </w:rPr>
              <w:t>taComments</w:t>
            </w:r>
            <w:proofErr w:type="spellEnd"/>
          </w:p>
        </w:tc>
        <w:tc>
          <w:tcPr>
            <w:tcW w:w="2905" w:type="dxa"/>
          </w:tcPr>
          <w:p w:rsidR="007B4559" w:rsidRPr="00A02ECB" w:rsidRDefault="00593382"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A02ECB">
              <w:rPr>
                <w:rFonts w:ascii="Times New Roman" w:hAnsi="Times New Roman" w:cs="Times New Roman"/>
                <w:sz w:val="20"/>
                <w:szCs w:val="20"/>
              </w:rPr>
              <w:t>Textarea</w:t>
            </w:r>
            <w:proofErr w:type="spellEnd"/>
          </w:p>
        </w:tc>
        <w:tc>
          <w:tcPr>
            <w:tcW w:w="4533" w:type="dxa"/>
          </w:tcPr>
          <w:p w:rsidR="007B4559" w:rsidRPr="00A02ECB" w:rsidRDefault="007B4559" w:rsidP="00AA14B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bl>
    <w:p w:rsidR="00F46346" w:rsidRPr="00A02ECB" w:rsidRDefault="00F46346">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2A752C"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C91D21" w:rsidRPr="00A02ECB">
              <w:rPr>
                <w:rFonts w:ascii="Times New Roman" w:hAnsi="Times New Roman" w:cs="Times New Roman"/>
                <w:sz w:val="20"/>
                <w:szCs w:val="20"/>
              </w:rPr>
              <w:t xml:space="preserve"> Cart</w:t>
            </w:r>
          </w:p>
        </w:tc>
      </w:tr>
      <w:tr w:rsidR="002A752C"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w:t>
            </w:r>
            <w:proofErr w:type="spellStart"/>
            <w:r w:rsidRPr="00A02ECB">
              <w:rPr>
                <w:rFonts w:ascii="Times New Roman" w:hAnsi="Times New Roman" w:cs="Times New Roman"/>
                <w:b/>
                <w:sz w:val="20"/>
                <w:szCs w:val="20"/>
              </w:rPr>
              <w:t>RegExp</w:t>
            </w:r>
            <w:proofErr w:type="spellEnd"/>
          </w:p>
        </w:tc>
        <w:tc>
          <w:tcPr>
            <w:tcW w:w="4530"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2A752C"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w:t>
            </w:r>
            <w:r w:rsidR="00C91D21" w:rsidRPr="00A02ECB">
              <w:rPr>
                <w:rFonts w:ascii="Times New Roman" w:hAnsi="Times New Roman" w:cs="Times New Roman"/>
                <w:sz w:val="20"/>
                <w:szCs w:val="20"/>
              </w:rPr>
              <w:t>Quantity</w:t>
            </w:r>
            <w:r w:rsidRPr="00A02ECB">
              <w:rPr>
                <w:rFonts w:ascii="Times New Roman" w:hAnsi="Times New Roman" w:cs="Times New Roman"/>
                <w:sz w:val="20"/>
                <w:szCs w:val="20"/>
              </w:rPr>
              <w:t>1, txtQuantity2, txtQuantity3,</w:t>
            </w:r>
          </w:p>
          <w:p w:rsidR="00DA1157"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2A752C"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E93735" w:rsidRPr="00A02ECB">
              <w:rPr>
                <w:rFonts w:ascii="Times New Roman" w:hAnsi="Times New Roman" w:cs="Times New Roman"/>
                <w:sz w:val="20"/>
                <w:szCs w:val="20"/>
              </w:rPr>
              <w:t>ext</w:t>
            </w:r>
          </w:p>
        </w:tc>
        <w:tc>
          <w:tcPr>
            <w:tcW w:w="4530" w:type="dxa"/>
          </w:tcPr>
          <w:p w:rsidR="007F7171"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2A752C"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372AD1" w:rsidRPr="00A02ECB">
              <w:rPr>
                <w:rFonts w:ascii="Times New Roman" w:hAnsi="Times New Roman" w:cs="Times New Roman"/>
                <w:sz w:val="20"/>
                <w:szCs w:val="20"/>
              </w:rPr>
              <w:t xml:space="preserve">must be </w:t>
            </w:r>
            <w:r w:rsidRPr="00A02ECB">
              <w:rPr>
                <w:rFonts w:ascii="Times New Roman" w:hAnsi="Times New Roman" w:cs="Times New Roman"/>
                <w:sz w:val="20"/>
                <w:szCs w:val="20"/>
              </w:rPr>
              <w:t>a value between 1-100 (inclusive).</w:t>
            </w:r>
          </w:p>
        </w:tc>
      </w:tr>
    </w:tbl>
    <w:p w:rsidR="002A752C" w:rsidRPr="00A02ECB" w:rsidRDefault="002A752C">
      <w:pPr>
        <w:rPr>
          <w:rFonts w:ascii="Times New Roman" w:hAnsi="Times New Roman" w:cs="Times New Roman"/>
          <w:sz w:val="20"/>
          <w:szCs w:val="20"/>
        </w:rPr>
      </w:pPr>
    </w:p>
    <w:p w:rsidR="00C91D21" w:rsidRPr="00A02ECB" w:rsidRDefault="00C91D21">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C91D21"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Pop-up</w:t>
            </w:r>
          </w:p>
        </w:tc>
      </w:tr>
      <w:tr w:rsidR="00C91D21"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w:t>
            </w:r>
            <w:proofErr w:type="spellStart"/>
            <w:r w:rsidRPr="00A02ECB">
              <w:rPr>
                <w:rFonts w:ascii="Times New Roman" w:hAnsi="Times New Roman" w:cs="Times New Roman"/>
                <w:b/>
                <w:sz w:val="20"/>
                <w:szCs w:val="20"/>
              </w:rPr>
              <w:t>RegExp</w:t>
            </w:r>
            <w:proofErr w:type="spellEnd"/>
          </w:p>
        </w:tc>
        <w:tc>
          <w:tcPr>
            <w:tcW w:w="4530"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C91D21"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7F7171" w:rsidP="00B57555">
            <w:pPr>
              <w:rPr>
                <w:rFonts w:ascii="Times New Roman" w:hAnsi="Times New Roman" w:cs="Times New Roman"/>
                <w:sz w:val="20"/>
                <w:szCs w:val="20"/>
              </w:rPr>
            </w:pPr>
            <w:proofErr w:type="spellStart"/>
            <w:r w:rsidRPr="00A02ECB">
              <w:rPr>
                <w:rFonts w:ascii="Times New Roman" w:hAnsi="Times New Roman" w:cs="Times New Roman"/>
                <w:sz w:val="20"/>
                <w:szCs w:val="20"/>
              </w:rPr>
              <w:t>txtQuantity</w:t>
            </w:r>
            <w:proofErr w:type="spellEnd"/>
          </w:p>
        </w:tc>
        <w:tc>
          <w:tcPr>
            <w:tcW w:w="2982" w:type="dxa"/>
          </w:tcPr>
          <w:p w:rsidR="00C91D21"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7F7171" w:rsidRPr="00A02ECB">
              <w:rPr>
                <w:rFonts w:ascii="Times New Roman" w:hAnsi="Times New Roman" w:cs="Times New Roman"/>
                <w:sz w:val="20"/>
                <w:szCs w:val="20"/>
              </w:rPr>
              <w:t>ext</w:t>
            </w:r>
          </w:p>
        </w:tc>
        <w:tc>
          <w:tcPr>
            <w:tcW w:w="4530" w:type="dxa"/>
          </w:tcPr>
          <w:p w:rsidR="00E93735"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C91D21"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C91D21" w:rsidRDefault="00C91D21">
      <w:pPr>
        <w:rPr>
          <w:rFonts w:ascii="Times New Roman" w:hAnsi="Times New Roman" w:cs="Times New Roman"/>
          <w:sz w:val="20"/>
          <w:szCs w:val="20"/>
        </w:rPr>
      </w:pPr>
    </w:p>
    <w:p w:rsidR="004A0A0A" w:rsidRPr="004A0A0A" w:rsidRDefault="004A0A0A">
      <w:pPr>
        <w:rPr>
          <w:rFonts w:ascii="Times New Roman" w:hAnsi="Times New Roman" w:cs="Times New Roman"/>
          <w:b/>
          <w:sz w:val="24"/>
          <w:szCs w:val="24"/>
        </w:rPr>
      </w:pPr>
      <w:r>
        <w:rPr>
          <w:rFonts w:ascii="Times New Roman" w:hAnsi="Times New Roman" w:cs="Times New Roman"/>
          <w:b/>
          <w:sz w:val="24"/>
          <w:szCs w:val="24"/>
        </w:rPr>
        <w:t>Form Testing</w:t>
      </w:r>
    </w:p>
    <w:p w:rsidR="004A0A0A" w:rsidRPr="00A02ECB" w:rsidRDefault="004A0A0A">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txtEmail</w:t>
            </w:r>
            <w:proofErr w:type="spellEnd"/>
          </w:p>
        </w:tc>
        <w:tc>
          <w:tcPr>
            <w:tcW w:w="2982"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E733E7"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RegE</w:t>
            </w:r>
            <w:r w:rsidR="00E733E7" w:rsidRPr="00A02ECB">
              <w:rPr>
                <w:rFonts w:ascii="Times New Roman" w:hAnsi="Times New Roman" w:cs="Times New Roman"/>
                <w:sz w:val="20"/>
                <w:szCs w:val="20"/>
              </w:rPr>
              <w:t>x</w:t>
            </w:r>
            <w:proofErr w:type="spellEnd"/>
            <w:r w:rsidR="00E733E7" w:rsidRPr="00A02ECB">
              <w:rPr>
                <w:rFonts w:ascii="Times New Roman" w:hAnsi="Times New Roman" w:cs="Times New Roman"/>
                <w:sz w:val="20"/>
                <w:szCs w:val="20"/>
              </w:rPr>
              <w:t xml:space="preserve"> updated to restrict usage of spaces</w:t>
            </w:r>
            <w:r>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txtVerify</w:t>
            </w:r>
            <w:proofErr w:type="spellEnd"/>
          </w:p>
        </w:tc>
        <w:tc>
          <w:tcPr>
            <w:tcW w:w="2982"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sidR="0056642C">
              <w:rPr>
                <w:rFonts w:ascii="Times New Roman" w:hAnsi="Times New Roman" w:cs="Times New Roman"/>
                <w:sz w:val="20"/>
                <w:szCs w:val="20"/>
              </w:rPr>
              <w:t>.</w:t>
            </w:r>
          </w:p>
        </w:tc>
        <w:tc>
          <w:tcPr>
            <w:tcW w:w="4530"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56642C" w:rsidRDefault="00482CE4" w:rsidP="00B57555">
            <w:pPr>
              <w:rPr>
                <w:rFonts w:ascii="Times New Roman" w:hAnsi="Times New Roman" w:cs="Times New Roman"/>
                <w:b w:val="0"/>
                <w:sz w:val="20"/>
                <w:szCs w:val="20"/>
              </w:rPr>
            </w:pPr>
            <w:proofErr w:type="spellStart"/>
            <w:r w:rsidRPr="0056642C">
              <w:rPr>
                <w:rFonts w:ascii="Times New Roman" w:hAnsi="Times New Roman" w:cs="Times New Roman"/>
                <w:b w:val="0"/>
                <w:sz w:val="20"/>
                <w:szCs w:val="20"/>
              </w:rPr>
              <w:t>txtNewUser</w:t>
            </w:r>
            <w:proofErr w:type="spellEnd"/>
          </w:p>
          <w:p w:rsidR="00482CE4" w:rsidRPr="0056642C" w:rsidRDefault="00482CE4" w:rsidP="00B57555">
            <w:pPr>
              <w:rPr>
                <w:rFonts w:ascii="Times New Roman" w:hAnsi="Times New Roman" w:cs="Times New Roman"/>
                <w:b w:val="0"/>
                <w:sz w:val="20"/>
                <w:szCs w:val="20"/>
              </w:rPr>
            </w:pPr>
            <w:proofErr w:type="spellStart"/>
            <w:r w:rsidRPr="0056642C">
              <w:rPr>
                <w:rFonts w:ascii="Times New Roman" w:hAnsi="Times New Roman" w:cs="Times New Roman"/>
                <w:b w:val="0"/>
                <w:sz w:val="20"/>
                <w:szCs w:val="20"/>
              </w:rPr>
              <w:t>txtNewPassword</w:t>
            </w:r>
            <w:proofErr w:type="spellEnd"/>
          </w:p>
          <w:p w:rsidR="0056642C" w:rsidRPr="00A02ECB" w:rsidRDefault="0056642C" w:rsidP="00B57555">
            <w:pPr>
              <w:rPr>
                <w:rFonts w:ascii="Times New Roman" w:hAnsi="Times New Roman" w:cs="Times New Roman"/>
                <w:b w:val="0"/>
                <w:sz w:val="20"/>
                <w:szCs w:val="20"/>
              </w:rPr>
            </w:pPr>
            <w:proofErr w:type="spellStart"/>
            <w:r w:rsidRPr="0056642C">
              <w:rPr>
                <w:rFonts w:ascii="Times New Roman" w:hAnsi="Times New Roman" w:cs="Times New Roman"/>
                <w:b w:val="0"/>
                <w:sz w:val="20"/>
                <w:szCs w:val="20"/>
              </w:rPr>
              <w:t>txtEmail</w:t>
            </w:r>
            <w:proofErr w:type="spellEnd"/>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56642C">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56642C">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lastRenderedPageBreak/>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482CE4"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txtEmail</w:t>
            </w:r>
            <w:proofErr w:type="spellEnd"/>
          </w:p>
        </w:tc>
        <w:tc>
          <w:tcPr>
            <w:tcW w:w="2982"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RegE</w:t>
            </w:r>
            <w:r w:rsidRPr="00A02ECB">
              <w:rPr>
                <w:rFonts w:ascii="Times New Roman" w:hAnsi="Times New Roman" w:cs="Times New Roman"/>
                <w:sz w:val="20"/>
                <w:szCs w:val="20"/>
              </w:rPr>
              <w:t>x</w:t>
            </w:r>
            <w:proofErr w:type="spellEnd"/>
            <w:r w:rsidRPr="00A02ECB">
              <w:rPr>
                <w:rFonts w:ascii="Times New Roman" w:hAnsi="Times New Roman" w:cs="Times New Roman"/>
                <w:sz w:val="20"/>
                <w:szCs w:val="20"/>
              </w:rPr>
              <w:t xml:space="preserve"> updated to restrict usage of spaces</w:t>
            </w:r>
            <w:r>
              <w:rPr>
                <w:rFonts w:ascii="Times New Roman" w:hAnsi="Times New Roman" w:cs="Times New Roman"/>
                <w:sz w:val="20"/>
                <w:szCs w:val="20"/>
              </w:rPr>
              <w:t>.</w:t>
            </w:r>
          </w:p>
        </w:tc>
      </w:tr>
      <w:tr w:rsidR="002902B3"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2902B3" w:rsidRPr="00A02ECB" w:rsidRDefault="00857FD3"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taComments</w:t>
            </w:r>
            <w:proofErr w:type="spellEnd"/>
          </w:p>
        </w:tc>
        <w:tc>
          <w:tcPr>
            <w:tcW w:w="2982" w:type="dxa"/>
          </w:tcPr>
          <w:p w:rsidR="002902B3" w:rsidRPr="00A02ECB" w:rsidRDefault="0056642C"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00857FD3"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00857FD3"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00857FD3" w:rsidRPr="00A02ECB">
              <w:rPr>
                <w:rFonts w:ascii="Times New Roman" w:hAnsi="Times New Roman" w:cs="Times New Roman"/>
                <w:sz w:val="20"/>
                <w:szCs w:val="20"/>
              </w:rPr>
              <w:t xml:space="preserve">field is left </w:t>
            </w:r>
            <w:r w:rsidR="00052C65" w:rsidRPr="00A02ECB">
              <w:rPr>
                <w:rFonts w:ascii="Times New Roman" w:hAnsi="Times New Roman" w:cs="Times New Roman"/>
                <w:sz w:val="20"/>
                <w:szCs w:val="20"/>
              </w:rPr>
              <w:t>“</w:t>
            </w:r>
            <w:r w:rsidR="00857FD3" w:rsidRPr="00A02ECB">
              <w:rPr>
                <w:rFonts w:ascii="Times New Roman" w:hAnsi="Times New Roman" w:cs="Times New Roman"/>
                <w:sz w:val="20"/>
                <w:szCs w:val="20"/>
              </w:rPr>
              <w:t>empty</w:t>
            </w:r>
            <w:r>
              <w:rPr>
                <w:rFonts w:ascii="Times New Roman" w:hAnsi="Times New Roman" w:cs="Times New Roman"/>
                <w:sz w:val="20"/>
                <w:szCs w:val="20"/>
              </w:rPr>
              <w:t>.”</w:t>
            </w:r>
          </w:p>
        </w:tc>
        <w:tc>
          <w:tcPr>
            <w:tcW w:w="4530" w:type="dxa"/>
          </w:tcPr>
          <w:p w:rsidR="002902B3" w:rsidRPr="00A02ECB" w:rsidRDefault="00857FD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w:t>
            </w:r>
            <w:proofErr w:type="spellStart"/>
            <w:r w:rsidRPr="00A02ECB">
              <w:rPr>
                <w:rFonts w:ascii="Times New Roman" w:hAnsi="Times New Roman" w:cs="Times New Roman"/>
                <w:sz w:val="20"/>
                <w:szCs w:val="20"/>
              </w:rPr>
              <w:t>textarea</w:t>
            </w:r>
            <w:proofErr w:type="spellEnd"/>
            <w:r w:rsidRPr="00A02ECB">
              <w:rPr>
                <w:rFonts w:ascii="Times New Roman" w:hAnsi="Times New Roman" w:cs="Times New Roman"/>
                <w:sz w:val="20"/>
                <w:szCs w:val="20"/>
              </w:rPr>
              <w:t xml:space="preserve"> were removed</w:t>
            </w:r>
            <w:r w:rsidR="003B027F" w:rsidRPr="00A02ECB">
              <w:rPr>
                <w:rFonts w:ascii="Times New Roman" w:hAnsi="Times New Roman" w:cs="Times New Roman"/>
                <w:sz w:val="20"/>
                <w:szCs w:val="20"/>
              </w:rPr>
              <w:t xml:space="preserve"> to make </w:t>
            </w:r>
            <w:r w:rsidR="00482CE4">
              <w:rPr>
                <w:rFonts w:ascii="Times New Roman" w:hAnsi="Times New Roman" w:cs="Times New Roman"/>
                <w:sz w:val="20"/>
                <w:szCs w:val="20"/>
              </w:rPr>
              <w:t xml:space="preserve">the </w:t>
            </w:r>
            <w:proofErr w:type="spellStart"/>
            <w:r w:rsidR="003B027F" w:rsidRPr="00A02ECB">
              <w:rPr>
                <w:rFonts w:ascii="Times New Roman" w:hAnsi="Times New Roman" w:cs="Times New Roman"/>
                <w:sz w:val="20"/>
                <w:szCs w:val="20"/>
              </w:rPr>
              <w:t>textarea</w:t>
            </w:r>
            <w:proofErr w:type="spellEnd"/>
            <w:r w:rsidR="003B027F" w:rsidRPr="00A02ECB">
              <w:rPr>
                <w:rFonts w:ascii="Times New Roman" w:hAnsi="Times New Roman" w:cs="Times New Roman"/>
                <w:sz w:val="20"/>
                <w:szCs w:val="20"/>
              </w:rPr>
              <w:t xml:space="preserve"> element empty</w:t>
            </w:r>
            <w:r w:rsidR="0056642C">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56642C" w:rsidP="00B57555">
            <w:pPr>
              <w:rPr>
                <w:rFonts w:ascii="Times New Roman" w:hAnsi="Times New Roman" w:cs="Times New Roman"/>
                <w:b w:val="0"/>
                <w:sz w:val="20"/>
                <w:szCs w:val="20"/>
              </w:rPr>
            </w:pPr>
            <w:proofErr w:type="spellStart"/>
            <w:r w:rsidRPr="0056642C">
              <w:rPr>
                <w:rFonts w:ascii="Times New Roman" w:hAnsi="Times New Roman" w:cs="Times New Roman"/>
                <w:b w:val="0"/>
                <w:sz w:val="20"/>
                <w:szCs w:val="20"/>
              </w:rPr>
              <w:t>txtEmail</w:t>
            </w:r>
            <w:proofErr w:type="spellEnd"/>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1A2914">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1A2914">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223C0" w:rsidRPr="00A02ECB" w:rsidRDefault="00F223C0" w:rsidP="00F223C0">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897809" w:rsidRPr="00A02ECB" w:rsidRDefault="00F223C0"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sidR="00B57555">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sidR="00B57555">
              <w:rPr>
                <w:rFonts w:ascii="Times New Roman" w:hAnsi="Times New Roman" w:cs="Times New Roman"/>
                <w:sz w:val="20"/>
                <w:szCs w:val="20"/>
              </w:rPr>
              <w:t>hted, but no error message showed.</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00F223C0" w:rsidRPr="00A02ECB">
              <w:rPr>
                <w:rFonts w:ascii="Times New Roman" w:hAnsi="Times New Roman" w:cs="Times New Roman"/>
                <w:sz w:val="20"/>
                <w:szCs w:val="20"/>
              </w:rPr>
              <w:t xml:space="preserve"> the </w:t>
            </w:r>
            <w:proofErr w:type="spellStart"/>
            <w:r w:rsidR="00B57555">
              <w:rPr>
                <w:rFonts w:ascii="Times New Roman" w:hAnsi="Times New Roman" w:cs="Times New Roman"/>
                <w:sz w:val="20"/>
                <w:szCs w:val="20"/>
              </w:rPr>
              <w:t>onsubmit</w:t>
            </w:r>
            <w:proofErr w:type="spellEnd"/>
            <w:r w:rsidR="00B57555">
              <w:rPr>
                <w:rFonts w:ascii="Times New Roman" w:hAnsi="Times New Roman" w:cs="Times New Roman"/>
                <w:sz w:val="20"/>
                <w:szCs w:val="20"/>
              </w:rPr>
              <w:t xml:space="preserve"> </w:t>
            </w:r>
            <w:r w:rsidR="00F223C0" w:rsidRPr="00A02ECB">
              <w:rPr>
                <w:rFonts w:ascii="Times New Roman" w:hAnsi="Times New Roman" w:cs="Times New Roman"/>
                <w:sz w:val="20"/>
                <w:szCs w:val="20"/>
              </w:rPr>
              <w:t xml:space="preserve">validation function </w:t>
            </w:r>
            <w:r w:rsidR="00B57555">
              <w:rPr>
                <w:rFonts w:ascii="Times New Roman" w:hAnsi="Times New Roman" w:cs="Times New Roman"/>
                <w:sz w:val="20"/>
                <w:szCs w:val="20"/>
              </w:rPr>
              <w:t xml:space="preserve">were </w:t>
            </w:r>
            <w:r w:rsidR="00F223C0" w:rsidRPr="00A02ECB">
              <w:rPr>
                <w:rFonts w:ascii="Times New Roman" w:hAnsi="Times New Roman" w:cs="Times New Roman"/>
                <w:sz w:val="20"/>
                <w:szCs w:val="20"/>
              </w:rPr>
              <w:t>added</w:t>
            </w:r>
            <w:r w:rsidR="00B57555">
              <w:rPr>
                <w:rFonts w:ascii="Times New Roman" w:hAnsi="Times New Roman" w:cs="Times New Roman"/>
                <w:sz w:val="20"/>
                <w:szCs w:val="20"/>
              </w:rPr>
              <w:t>.</w:t>
            </w:r>
          </w:p>
        </w:tc>
      </w:tr>
      <w:tr w:rsidR="00482CE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txtEmail</w:t>
            </w:r>
            <w:proofErr w:type="spellEnd"/>
          </w:p>
        </w:tc>
        <w:tc>
          <w:tcPr>
            <w:tcW w:w="2982"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Pr>
                <w:rFonts w:ascii="Times New Roman" w:hAnsi="Times New Roman" w:cs="Times New Roman"/>
                <w:sz w:val="20"/>
                <w:szCs w:val="20"/>
              </w:rPr>
              <w:t>RegE</w:t>
            </w:r>
            <w:r w:rsidRPr="00A02ECB">
              <w:rPr>
                <w:rFonts w:ascii="Times New Roman" w:hAnsi="Times New Roman" w:cs="Times New Roman"/>
                <w:sz w:val="20"/>
                <w:szCs w:val="20"/>
              </w:rPr>
              <w:t>x</w:t>
            </w:r>
            <w:proofErr w:type="spellEnd"/>
            <w:r w:rsidRPr="00A02ECB">
              <w:rPr>
                <w:rFonts w:ascii="Times New Roman" w:hAnsi="Times New Roman" w:cs="Times New Roman"/>
                <w:sz w:val="20"/>
                <w:szCs w:val="20"/>
              </w:rPr>
              <w:t xml:space="preserve"> updated to restrict usage of spaces</w:t>
            </w:r>
            <w:r>
              <w:rPr>
                <w:rFonts w:ascii="Times New Roman" w:hAnsi="Times New Roman" w:cs="Times New Roman"/>
                <w:sz w:val="20"/>
                <w:szCs w:val="20"/>
              </w:rPr>
              <w:t>.</w:t>
            </w:r>
          </w:p>
        </w:tc>
      </w:tr>
      <w:tr w:rsidR="005C76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C7619" w:rsidRPr="00A02ECB" w:rsidRDefault="005C7619"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txtDate</w:t>
            </w:r>
            <w:proofErr w:type="spellEnd"/>
          </w:p>
        </w:tc>
        <w:tc>
          <w:tcPr>
            <w:tcW w:w="2982" w:type="dxa"/>
          </w:tcPr>
          <w:p w:rsidR="005C761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5C7619"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5C7619" w:rsidRPr="00A02ECB" w:rsidRDefault="005C76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sidR="000360D9">
              <w:rPr>
                <w:rFonts w:ascii="Times New Roman" w:hAnsi="Times New Roman" w:cs="Times New Roman"/>
                <w:sz w:val="20"/>
                <w:szCs w:val="20"/>
              </w:rPr>
              <w:t>.</w:t>
            </w:r>
          </w:p>
        </w:tc>
      </w:tr>
      <w:tr w:rsidR="00F8359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F83594" w:rsidRPr="00A02ECB" w:rsidRDefault="00F83594"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txtDate</w:t>
            </w:r>
            <w:proofErr w:type="spellEnd"/>
            <w:r w:rsidRPr="00A02ECB">
              <w:rPr>
                <w:rFonts w:ascii="Times New Roman" w:hAnsi="Times New Roman" w:cs="Times New Roman"/>
                <w:b w:val="0"/>
                <w:sz w:val="20"/>
                <w:szCs w:val="20"/>
              </w:rPr>
              <w:t xml:space="preserve">, </w:t>
            </w:r>
            <w:proofErr w:type="spellStart"/>
            <w:r w:rsidRPr="00A02ECB">
              <w:rPr>
                <w:rFonts w:ascii="Times New Roman" w:hAnsi="Times New Roman" w:cs="Times New Roman"/>
                <w:b w:val="0"/>
                <w:sz w:val="20"/>
                <w:szCs w:val="20"/>
              </w:rPr>
              <w:t>txtStartTime</w:t>
            </w:r>
            <w:proofErr w:type="spellEnd"/>
            <w:r w:rsidRPr="00A02ECB">
              <w:rPr>
                <w:rFonts w:ascii="Times New Roman" w:hAnsi="Times New Roman" w:cs="Times New Roman"/>
                <w:b w:val="0"/>
                <w:sz w:val="20"/>
                <w:szCs w:val="20"/>
              </w:rPr>
              <w:t xml:space="preserve">, </w:t>
            </w:r>
            <w:proofErr w:type="spellStart"/>
            <w:r w:rsidRPr="00A02ECB">
              <w:rPr>
                <w:rFonts w:ascii="Times New Roman" w:hAnsi="Times New Roman" w:cs="Times New Roman"/>
                <w:b w:val="0"/>
                <w:sz w:val="20"/>
                <w:szCs w:val="20"/>
              </w:rPr>
              <w:t>txtEndTime</w:t>
            </w:r>
            <w:proofErr w:type="spellEnd"/>
          </w:p>
        </w:tc>
        <w:tc>
          <w:tcPr>
            <w:tcW w:w="2982"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sidR="000360D9">
              <w:rPr>
                <w:rFonts w:ascii="Times New Roman" w:hAnsi="Times New Roman" w:cs="Times New Roman"/>
                <w:sz w:val="20"/>
                <w:szCs w:val="20"/>
              </w:rPr>
              <w:t>.</w:t>
            </w:r>
          </w:p>
        </w:tc>
        <w:tc>
          <w:tcPr>
            <w:tcW w:w="4530"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Event handler changed from </w:t>
            </w:r>
            <w:proofErr w:type="spellStart"/>
            <w:r w:rsidRPr="00A02ECB">
              <w:rPr>
                <w:rFonts w:ascii="Times New Roman" w:hAnsi="Times New Roman" w:cs="Times New Roman"/>
                <w:sz w:val="20"/>
                <w:szCs w:val="20"/>
              </w:rPr>
              <w:t>onblur</w:t>
            </w:r>
            <w:proofErr w:type="spellEnd"/>
            <w:r w:rsidRPr="00A02ECB">
              <w:rPr>
                <w:rFonts w:ascii="Times New Roman" w:hAnsi="Times New Roman" w:cs="Times New Roman"/>
                <w:sz w:val="20"/>
                <w:szCs w:val="20"/>
              </w:rPr>
              <w:t xml:space="preserve"> to </w:t>
            </w:r>
            <w:proofErr w:type="spellStart"/>
            <w:r w:rsidRPr="00A02ECB">
              <w:rPr>
                <w:rFonts w:ascii="Times New Roman" w:hAnsi="Times New Roman" w:cs="Times New Roman"/>
                <w:sz w:val="20"/>
                <w:szCs w:val="20"/>
              </w:rPr>
              <w:t>onchange</w:t>
            </w:r>
            <w:proofErr w:type="spellEnd"/>
            <w:r w:rsidR="000360D9">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9477DF"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txtEndTime</w:t>
            </w:r>
            <w:proofErr w:type="spellEnd"/>
          </w:p>
        </w:tc>
        <w:tc>
          <w:tcPr>
            <w:tcW w:w="2982"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005C7619"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005C7619"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005C7619"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00F83594"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00F83594"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00F83594"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7560F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7560F9" w:rsidRPr="00A02ECB" w:rsidRDefault="007560F9"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txtGuests</w:t>
            </w:r>
            <w:proofErr w:type="spellEnd"/>
          </w:p>
        </w:tc>
        <w:tc>
          <w:tcPr>
            <w:tcW w:w="2982"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007560F9"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w:t>
            </w:r>
            <w:r w:rsidR="007560F9" w:rsidRPr="00A02ECB">
              <w:rPr>
                <w:rFonts w:ascii="Times New Roman" w:hAnsi="Times New Roman" w:cs="Times New Roman"/>
                <w:sz w:val="20"/>
                <w:szCs w:val="20"/>
              </w:rPr>
              <w:t>aximum allowable value</w:t>
            </w:r>
            <w:r>
              <w:rPr>
                <w:rFonts w:ascii="Times New Roman" w:hAnsi="Times New Roman" w:cs="Times New Roman"/>
                <w:sz w:val="20"/>
                <w:szCs w:val="20"/>
              </w:rPr>
              <w:t xml:space="preserve"> was</w:t>
            </w:r>
            <w:r w:rsidR="007560F9"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6C3833" w:rsidP="00B57555">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0360D9">
              <w:rPr>
                <w:rFonts w:ascii="Times New Roman" w:hAnsi="Times New Roman" w:cs="Times New Roman"/>
                <w:sz w:val="20"/>
                <w:szCs w:val="20"/>
              </w:rPr>
              <w:t>.</w:t>
            </w:r>
          </w:p>
        </w:tc>
        <w:tc>
          <w:tcPr>
            <w:tcW w:w="4530"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0360D9">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180EA2" w:rsidP="00B57555">
            <w:pPr>
              <w:rPr>
                <w:rFonts w:ascii="Times New Roman" w:hAnsi="Times New Roman" w:cs="Times New Roman"/>
                <w:b w:val="0"/>
                <w:sz w:val="20"/>
                <w:szCs w:val="20"/>
              </w:rPr>
            </w:pPr>
            <w:proofErr w:type="spellStart"/>
            <w:r w:rsidRPr="00A02ECB">
              <w:rPr>
                <w:rFonts w:ascii="Times New Roman" w:hAnsi="Times New Roman" w:cs="Times New Roman"/>
                <w:b w:val="0"/>
                <w:sz w:val="20"/>
                <w:szCs w:val="20"/>
              </w:rPr>
              <w:t>txtStartTime</w:t>
            </w:r>
            <w:proofErr w:type="spellEnd"/>
            <w:r w:rsidRPr="00A02ECB">
              <w:rPr>
                <w:rFonts w:ascii="Times New Roman" w:hAnsi="Times New Roman" w:cs="Times New Roman"/>
                <w:b w:val="0"/>
                <w:sz w:val="20"/>
                <w:szCs w:val="20"/>
              </w:rPr>
              <w:t xml:space="preserve">, </w:t>
            </w:r>
            <w:proofErr w:type="spellStart"/>
            <w:r w:rsidRPr="00A02ECB">
              <w:rPr>
                <w:rFonts w:ascii="Times New Roman" w:hAnsi="Times New Roman" w:cs="Times New Roman"/>
                <w:b w:val="0"/>
                <w:sz w:val="20"/>
                <w:szCs w:val="20"/>
              </w:rPr>
              <w:t>txtEndTime</w:t>
            </w:r>
            <w:proofErr w:type="spellEnd"/>
          </w:p>
        </w:tc>
        <w:tc>
          <w:tcPr>
            <w:tcW w:w="2982"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00180EA2" w:rsidRPr="00A02ECB">
              <w:rPr>
                <w:rFonts w:ascii="Times New Roman" w:hAnsi="Times New Roman" w:cs="Times New Roman"/>
                <w:sz w:val="20"/>
                <w:szCs w:val="20"/>
              </w:rPr>
              <w:t>”</w:t>
            </w: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4235A3"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Pop-up</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lastRenderedPageBreak/>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9B1013" w:rsidRDefault="002E39AF">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sidR="006116E3">
        <w:rPr>
          <w:rStyle w:val="fontstyle01"/>
          <w:rFonts w:ascii="Times New Roman" w:hAnsi="Times New Roman" w:cs="Times New Roman"/>
          <w:b/>
          <w:sz w:val="24"/>
        </w:rPr>
        <w:t>Additional Work Completed</w:t>
      </w:r>
    </w:p>
    <w:p w:rsidR="00A02ECB" w:rsidRPr="00A02ECB" w:rsidRDefault="00A02ECB">
      <w:pPr>
        <w:rPr>
          <w:rStyle w:val="fontstyle01"/>
          <w:rFonts w:ascii="Times New Roman" w:hAnsi="Times New Roman" w:cs="Times New Roman"/>
          <w:b/>
          <w:sz w:val="24"/>
        </w:rPr>
      </w:pPr>
    </w:p>
    <w:p w:rsidR="000360D9" w:rsidRPr="00A02ECB"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956736"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w:t>
      </w:r>
      <w:r w:rsidR="00956736">
        <w:rPr>
          <w:rStyle w:val="fontstyle01"/>
          <w:rFonts w:ascii="Times New Roman" w:hAnsi="Times New Roman" w:cs="Times New Roman"/>
        </w:rPr>
        <w:t>has been implemented to link the products page to the popup</w:t>
      </w:r>
      <w:r>
        <w:rPr>
          <w:rStyle w:val="fontstyle01"/>
          <w:rFonts w:ascii="Times New Roman" w:hAnsi="Times New Roman" w:cs="Times New Roman"/>
        </w:rPr>
        <w:t xml:space="preserve"> </w:t>
      </w:r>
    </w:p>
    <w:p w:rsidR="001678B0" w:rsidRPr="00956736" w:rsidRDefault="00956736" w:rsidP="00956736">
      <w:pPr>
        <w:pStyle w:val="ListParagraph"/>
        <w:numPr>
          <w:ilvl w:val="0"/>
          <w:numId w:val="15"/>
        </w:numPr>
        <w:rPr>
          <w:rStyle w:val="fontstyle21"/>
          <w:rFonts w:ascii="Times New Roman" w:hAnsi="Times New Roman" w:cs="Times New Roman"/>
        </w:rPr>
      </w:pPr>
      <w:r w:rsidRPr="00A02ECB">
        <w:rPr>
          <w:rStyle w:val="fontstyle01"/>
          <w:rFonts w:ascii="Times New Roman" w:hAnsi="Times New Roman" w:cs="Times New Roman"/>
        </w:rPr>
        <w:t xml:space="preserve">CSS for all forms </w:t>
      </w:r>
      <w:r w:rsidR="00E34E80">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r w:rsidR="002E39AF" w:rsidRPr="00956736">
        <w:rPr>
          <w:rFonts w:ascii="Times New Roman" w:hAnsi="Times New Roman" w:cs="Times New Roman"/>
          <w:b/>
          <w:color w:val="000000"/>
          <w:sz w:val="22"/>
          <w:szCs w:val="22"/>
        </w:rPr>
        <w:br/>
      </w:r>
    </w:p>
    <w:p w:rsidR="00BE19D4" w:rsidRDefault="006116E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008C3C29"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00BE19D4" w:rsidRPr="00A02ECB">
        <w:rPr>
          <w:rStyle w:val="fontstyle01"/>
          <w:rFonts w:ascii="Times New Roman" w:hAnsi="Times New Roman" w:cs="Times New Roman"/>
          <w:b/>
          <w:sz w:val="24"/>
        </w:rPr>
        <w:t>ilestones</w:t>
      </w:r>
    </w:p>
    <w:p w:rsidR="00956736" w:rsidRPr="00A02ECB" w:rsidRDefault="00956736">
      <w:pPr>
        <w:rPr>
          <w:rStyle w:val="fontstyle01"/>
          <w:rFonts w:ascii="Times New Roman" w:hAnsi="Times New Roman" w:cs="Times New Roman"/>
          <w:b/>
          <w:sz w:val="24"/>
        </w:rPr>
      </w:pPr>
    </w:p>
    <w:p w:rsidR="00956736" w:rsidRPr="00A02ECB" w:rsidRDefault="00FC1AFB"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00956736" w:rsidRPr="00A02ECB">
        <w:rPr>
          <w:rStyle w:val="fontstyle01"/>
          <w:rFonts w:ascii="Times New Roman" w:hAnsi="Times New Roman" w:cs="Times New Roman"/>
        </w:rPr>
        <w:t>akery name was changed from !DOCTYPE Desserts to Madeleine’s</w:t>
      </w:r>
      <w:r w:rsidR="00956736">
        <w:rPr>
          <w:rStyle w:val="fontstyle01"/>
          <w:rFonts w:ascii="Times New Roman" w:hAnsi="Times New Roman" w:cs="Times New Roman"/>
        </w:rPr>
        <w:t xml:space="preserve"> (logos, content, etc.)</w:t>
      </w:r>
      <w:r>
        <w:rPr>
          <w:rStyle w:val="fontstyle01"/>
          <w:rFonts w:ascii="Times New Roman" w:hAnsi="Times New Roman" w:cs="Times New Roman"/>
        </w:rPr>
        <w:t xml:space="preserve"> to avoid confusion</w:t>
      </w:r>
    </w:p>
    <w:p w:rsidR="00956736" w:rsidRDefault="00956736"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l</w:t>
      </w:r>
      <w:r w:rsidRPr="00A02ECB">
        <w:rPr>
          <w:rStyle w:val="fontstyle01"/>
          <w:rFonts w:ascii="Times New Roman" w:hAnsi="Times New Roman" w:cs="Times New Roman"/>
        </w:rPr>
        <w:t xml:space="preserve">ogo now redirects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p>
    <w:p w:rsidR="00E34E80" w:rsidRPr="00A02ECB" w:rsidRDefault="00E34E80"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 from the header</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 us and reviews have been given background images</w:t>
      </w:r>
    </w:p>
    <w:p w:rsidR="00A02ECB" w:rsidRPr="00A02ECB" w:rsidRDefault="00A02ECB" w:rsidP="00A02ECB">
      <w:pPr>
        <w:rPr>
          <w:rStyle w:val="fontstyle01"/>
          <w:rFonts w:ascii="Times New Roman" w:hAnsi="Times New Roman" w:cs="Times New Roman"/>
        </w:rPr>
      </w:pPr>
    </w:p>
    <w:p w:rsidR="001678B0" w:rsidRDefault="006116E3">
      <w:pPr>
        <w:rPr>
          <w:rStyle w:val="fontstyle01"/>
          <w:rFonts w:ascii="Times New Roman" w:hAnsi="Times New Roman" w:cs="Times New Roman"/>
          <w:b/>
          <w:sz w:val="24"/>
        </w:rPr>
      </w:pPr>
      <w:r>
        <w:rPr>
          <w:rStyle w:val="fontstyle01"/>
          <w:rFonts w:ascii="Times New Roman" w:hAnsi="Times New Roman" w:cs="Times New Roman"/>
          <w:b/>
          <w:sz w:val="24"/>
        </w:rPr>
        <w:t>Key Issues Encountered</w:t>
      </w:r>
    </w:p>
    <w:p w:rsidR="00A02ECB" w:rsidRPr="00A02ECB" w:rsidRDefault="00A02ECB">
      <w:pPr>
        <w:rPr>
          <w:rStyle w:val="fontstyle01"/>
          <w:rFonts w:ascii="Times New Roman" w:hAnsi="Times New Roman" w:cs="Times New Roman"/>
          <w:b/>
          <w:sz w:val="24"/>
        </w:rPr>
      </w:pPr>
    </w:p>
    <w:p w:rsidR="00956736" w:rsidRDefault="00956736"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This will be fixed later.</w:t>
      </w:r>
    </w:p>
    <w:p w:rsidR="008F3D8B" w:rsidRPr="001B4B73" w:rsidRDefault="008F3D8B"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The slideshow was not displaying because the folders within the student.bcitdev.com required that the links be case-sensitive.</w:t>
      </w:r>
    </w:p>
    <w:p w:rsidR="00956736" w:rsidRPr="00956736" w:rsidRDefault="00956736" w:rsidP="00956736">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1678B0" w:rsidRDefault="001678B0">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sidR="008137C9">
        <w:rPr>
          <w:rStyle w:val="fontstyle01"/>
          <w:rFonts w:ascii="Times New Roman" w:hAnsi="Times New Roman" w:cs="Times New Roman"/>
          <w:b/>
          <w:sz w:val="24"/>
        </w:rPr>
        <w:t xml:space="preserve"> and jQuery</w:t>
      </w:r>
    </w:p>
    <w:p w:rsidR="00A02ECB" w:rsidRPr="00A02ECB" w:rsidRDefault="00A02ECB">
      <w:pPr>
        <w:rPr>
          <w:rStyle w:val="fontstyle01"/>
          <w:rFonts w:ascii="Times New Roman" w:hAnsi="Times New Roman" w:cs="Times New Roman"/>
          <w:b/>
          <w:sz w:val="24"/>
        </w:rPr>
      </w:pPr>
    </w:p>
    <w:p w:rsidR="00F010EE" w:rsidRPr="00512460" w:rsidRDefault="00F010EE" w:rsidP="00512460">
      <w:pPr>
        <w:rPr>
          <w:rFonts w:ascii="Times New Roman" w:hAnsi="Times New Roman" w:cs="Times New Roman"/>
          <w:color w:val="000000"/>
          <w:sz w:val="22"/>
          <w:szCs w:val="22"/>
          <w:u w:val="single"/>
        </w:rPr>
      </w:pPr>
      <w:proofErr w:type="spellStart"/>
      <w:r w:rsidRPr="00512460">
        <w:rPr>
          <w:rFonts w:ascii="Times New Roman" w:hAnsi="Times New Roman" w:cs="Times New Roman"/>
          <w:color w:val="000000"/>
          <w:sz w:val="22"/>
          <w:szCs w:val="22"/>
          <w:u w:val="single"/>
        </w:rPr>
        <w:t>Datepicker</w:t>
      </w:r>
      <w:proofErr w:type="spellEnd"/>
      <w:r w:rsidRPr="00512460">
        <w:rPr>
          <w:rFonts w:ascii="Times New Roman" w:hAnsi="Times New Roman" w:cs="Times New Roman"/>
          <w:color w:val="000000"/>
          <w:sz w:val="22"/>
          <w:szCs w:val="22"/>
          <w:u w:val="single"/>
        </w:rPr>
        <w:t xml:space="preserve"> and </w:t>
      </w:r>
      <w:proofErr w:type="spellStart"/>
      <w:r w:rsidRPr="00512460">
        <w:rPr>
          <w:rFonts w:ascii="Times New Roman" w:hAnsi="Times New Roman" w:cs="Times New Roman"/>
          <w:color w:val="000000"/>
          <w:sz w:val="22"/>
          <w:szCs w:val="22"/>
          <w:u w:val="single"/>
        </w:rPr>
        <w:t>wickedpicker</w:t>
      </w:r>
      <w:proofErr w:type="spellEnd"/>
      <w:r w:rsidRPr="00512460">
        <w:rPr>
          <w:rFonts w:ascii="Times New Roman" w:hAnsi="Times New Roman" w:cs="Times New Roman"/>
          <w:color w:val="000000"/>
          <w:sz w:val="22"/>
          <w:szCs w:val="22"/>
          <w:u w:val="single"/>
        </w:rPr>
        <w:t xml:space="preserve"> widgets</w:t>
      </w:r>
    </w:p>
    <w:p w:rsidR="001B4B73" w:rsidRPr="001B4B73" w:rsidRDefault="001B4B73" w:rsidP="001B4B73">
      <w:pPr>
        <w:rPr>
          <w:rFonts w:ascii="Times New Roman" w:hAnsi="Times New Roman" w:cs="Times New Roman"/>
          <w:color w:val="000000"/>
          <w:sz w:val="22"/>
          <w:szCs w:val="22"/>
        </w:rPr>
      </w:pPr>
    </w:p>
    <w:p w:rsidR="002F595D" w:rsidRPr="00A02ECB" w:rsidRDefault="00F010EE">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w:t>
      </w:r>
      <w:r w:rsidR="00EC0137" w:rsidRPr="00A02ECB">
        <w:rPr>
          <w:rFonts w:ascii="Times New Roman" w:hAnsi="Times New Roman" w:cs="Times New Roman"/>
          <w:color w:val="000000"/>
          <w:sz w:val="22"/>
          <w:szCs w:val="22"/>
        </w:rPr>
        <w:t xml:space="preserve"> </w:t>
      </w:r>
      <w:r w:rsidR="00A41996">
        <w:rPr>
          <w:rFonts w:ascii="Times New Roman" w:hAnsi="Times New Roman" w:cs="Times New Roman"/>
          <w:color w:val="000000"/>
          <w:sz w:val="22"/>
          <w:szCs w:val="22"/>
        </w:rPr>
        <w:t xml:space="preserve">the </w:t>
      </w:r>
      <w:proofErr w:type="spellStart"/>
      <w:r w:rsidR="00EC0137" w:rsidRPr="00A02ECB">
        <w:rPr>
          <w:rFonts w:ascii="Times New Roman" w:hAnsi="Times New Roman" w:cs="Times New Roman"/>
          <w:color w:val="000000"/>
          <w:sz w:val="22"/>
          <w:szCs w:val="22"/>
        </w:rPr>
        <w:t>datepicker</w:t>
      </w:r>
      <w:proofErr w:type="spellEnd"/>
      <w:r w:rsidR="00EC0137" w:rsidRPr="00A02ECB">
        <w:rPr>
          <w:rFonts w:ascii="Times New Roman" w:hAnsi="Times New Roman" w:cs="Times New Roman"/>
          <w:color w:val="000000"/>
          <w:sz w:val="22"/>
          <w:szCs w:val="22"/>
        </w:rPr>
        <w:t xml:space="preserve"> and </w:t>
      </w:r>
      <w:proofErr w:type="spellStart"/>
      <w:r w:rsidR="00EC0137" w:rsidRPr="00A02ECB">
        <w:rPr>
          <w:rFonts w:ascii="Times New Roman" w:hAnsi="Times New Roman" w:cs="Times New Roman"/>
          <w:color w:val="000000"/>
          <w:sz w:val="22"/>
          <w:szCs w:val="22"/>
        </w:rPr>
        <w:t>wickedpicker</w:t>
      </w:r>
      <w:proofErr w:type="spellEnd"/>
      <w:r w:rsidR="00EC0137" w:rsidRPr="00A02ECB">
        <w:rPr>
          <w:rFonts w:ascii="Times New Roman" w:hAnsi="Times New Roman" w:cs="Times New Roman"/>
          <w:color w:val="000000"/>
          <w:sz w:val="22"/>
          <w:szCs w:val="22"/>
        </w:rPr>
        <w:t xml:space="preserve"> widgets to the catering </w:t>
      </w:r>
      <w:r w:rsidR="002F595D" w:rsidRPr="00A02ECB">
        <w:rPr>
          <w:rFonts w:ascii="Times New Roman" w:hAnsi="Times New Roman" w:cs="Times New Roman"/>
          <w:color w:val="000000"/>
          <w:sz w:val="22"/>
          <w:szCs w:val="22"/>
        </w:rPr>
        <w:t>form</w:t>
      </w:r>
      <w:r w:rsidR="00EC0137" w:rsidRPr="00A02ECB">
        <w:rPr>
          <w:rFonts w:ascii="Times New Roman" w:hAnsi="Times New Roman" w:cs="Times New Roman"/>
          <w:color w:val="000000"/>
          <w:sz w:val="22"/>
          <w:szCs w:val="22"/>
        </w:rPr>
        <w:t xml:space="preserve"> for the 'Date of Event' and time fields (start and end times) respectively.</w:t>
      </w:r>
      <w:r w:rsidR="002F595D" w:rsidRPr="00A02ECB">
        <w:rPr>
          <w:rFonts w:ascii="Times New Roman" w:hAnsi="Times New Roman" w:cs="Times New Roman"/>
          <w:color w:val="000000"/>
          <w:sz w:val="22"/>
          <w:szCs w:val="22"/>
        </w:rPr>
        <w:t xml:space="preserve"> As there are multiple ways to input a date or time (March-03-2017, 2017/03/03, 8:00 AM, 8AM, </w:t>
      </w:r>
      <w:proofErr w:type="spellStart"/>
      <w:r w:rsidR="002F595D" w:rsidRPr="00A02ECB">
        <w:rPr>
          <w:rFonts w:ascii="Times New Roman" w:hAnsi="Times New Roman" w:cs="Times New Roman"/>
          <w:color w:val="000000"/>
          <w:sz w:val="22"/>
          <w:szCs w:val="22"/>
        </w:rPr>
        <w:t>etc</w:t>
      </w:r>
      <w:proofErr w:type="spellEnd"/>
      <w:r w:rsidR="002F595D" w:rsidRPr="00A02ECB">
        <w:rPr>
          <w:rFonts w:ascii="Times New Roman" w:hAnsi="Times New Roman" w:cs="Times New Roman"/>
          <w:color w:val="000000"/>
          <w:sz w:val="22"/>
          <w:szCs w:val="22"/>
        </w:rPr>
        <w:t xml:space="preserve">), we wanted to make the process as quick and seamless for </w:t>
      </w:r>
      <w:r w:rsidR="00044D3A" w:rsidRPr="00A02ECB">
        <w:rPr>
          <w:rFonts w:ascii="Times New Roman" w:hAnsi="Times New Roman" w:cs="Times New Roman"/>
          <w:color w:val="000000"/>
          <w:sz w:val="22"/>
          <w:szCs w:val="22"/>
        </w:rPr>
        <w:t>both the users and the web developer</w:t>
      </w:r>
      <w:r w:rsidR="002F595D" w:rsidRPr="00A02ECB">
        <w:rPr>
          <w:rFonts w:ascii="Times New Roman" w:hAnsi="Times New Roman" w:cs="Times New Roman"/>
          <w:color w:val="000000"/>
          <w:sz w:val="22"/>
          <w:szCs w:val="22"/>
        </w:rPr>
        <w:t>. Users can easily see which month and day</w:t>
      </w:r>
      <w:r w:rsidR="00B46386" w:rsidRPr="00A02ECB">
        <w:rPr>
          <w:rFonts w:ascii="Times New Roman" w:hAnsi="Times New Roman" w:cs="Times New Roman"/>
          <w:color w:val="000000"/>
          <w:sz w:val="22"/>
          <w:szCs w:val="22"/>
        </w:rPr>
        <w:t xml:space="preserve"> of the week they have selected,</w:t>
      </w:r>
      <w:r w:rsidR="002F595D" w:rsidRPr="00A02ECB">
        <w:rPr>
          <w:rFonts w:ascii="Times New Roman" w:hAnsi="Times New Roman" w:cs="Times New Roman"/>
          <w:color w:val="000000"/>
          <w:sz w:val="22"/>
          <w:szCs w:val="22"/>
        </w:rPr>
        <w:t xml:space="preserve"> and they have a good variety of choice for times without having to scroll through a long list of start and end times.</w:t>
      </w:r>
      <w:r w:rsidR="00044D3A" w:rsidRPr="00A02ECB">
        <w:rPr>
          <w:rFonts w:ascii="Times New Roman" w:hAnsi="Times New Roman" w:cs="Times New Roman"/>
          <w:color w:val="000000"/>
          <w:sz w:val="22"/>
          <w:szCs w:val="22"/>
        </w:rPr>
        <w:t xml:space="preserve"> The web developer can operate on a standardized format for date and time.</w:t>
      </w:r>
    </w:p>
    <w:p w:rsidR="00F010EE" w:rsidRDefault="00F010EE" w:rsidP="00BE3373">
      <w:pPr>
        <w:rPr>
          <w:rFonts w:ascii="Times New Roman" w:hAnsi="Times New Roman" w:cs="Times New Roman"/>
          <w:color w:val="000000"/>
          <w:sz w:val="22"/>
          <w:szCs w:val="22"/>
        </w:rPr>
      </w:pPr>
    </w:p>
    <w:p w:rsidR="00512460" w:rsidRPr="00512460" w:rsidRDefault="00512460"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Back to top jQuery</w:t>
      </w:r>
    </w:p>
    <w:p w:rsidR="00512460" w:rsidRPr="00A02ECB" w:rsidRDefault="00512460" w:rsidP="00BE3373">
      <w:pPr>
        <w:rPr>
          <w:rFonts w:ascii="Times New Roman" w:hAnsi="Times New Roman" w:cs="Times New Roman"/>
          <w:color w:val="000000"/>
          <w:sz w:val="22"/>
          <w:szCs w:val="22"/>
        </w:rPr>
      </w:pPr>
    </w:p>
    <w:p w:rsidR="002F595D" w:rsidRPr="00A02ECB" w:rsidRDefault="002F595D"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 a back-to-top button with jQuery to every page, to enhance the user experience with long pages such as catering and products.</w:t>
      </w:r>
      <w:r w:rsidR="00F7246E" w:rsidRPr="00A02ECB">
        <w:rPr>
          <w:rFonts w:ascii="Times New Roman" w:hAnsi="Times New Roman" w:cs="Times New Roman"/>
          <w:color w:val="000000"/>
          <w:sz w:val="22"/>
          <w:szCs w:val="22"/>
        </w:rPr>
        <w:t xml:space="preserve"> This will save the u</w:t>
      </w:r>
      <w:r w:rsidR="002E08EE" w:rsidRPr="00A02ECB">
        <w:rPr>
          <w:rFonts w:ascii="Times New Roman" w:hAnsi="Times New Roman" w:cs="Times New Roman"/>
          <w:color w:val="000000"/>
          <w:sz w:val="22"/>
          <w:szCs w:val="22"/>
        </w:rPr>
        <w:t>ser the effort of scrolling if they want to return to the top of the page.</w:t>
      </w:r>
    </w:p>
    <w:p w:rsidR="002E08EE" w:rsidRPr="00A02ECB" w:rsidRDefault="002E08EE" w:rsidP="00BE3373">
      <w:pPr>
        <w:rPr>
          <w:rFonts w:ascii="Times New Roman" w:hAnsi="Times New Roman" w:cs="Times New Roman"/>
          <w:b/>
          <w:color w:val="000000"/>
          <w:sz w:val="22"/>
          <w:szCs w:val="22"/>
        </w:rPr>
      </w:pPr>
    </w:p>
    <w:p w:rsidR="00BE3373" w:rsidRDefault="006116E3" w:rsidP="00BE337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00BE3373" w:rsidRPr="00A02ECB">
        <w:rPr>
          <w:rStyle w:val="fontstyle01"/>
          <w:rFonts w:ascii="Times New Roman" w:hAnsi="Times New Roman" w:cs="Times New Roman"/>
          <w:b/>
          <w:sz w:val="24"/>
        </w:rPr>
        <w:t>isabled</w:t>
      </w:r>
    </w:p>
    <w:p w:rsidR="00A02ECB" w:rsidRPr="00A02ECB" w:rsidRDefault="00A02ECB" w:rsidP="00BE3373">
      <w:pPr>
        <w:rPr>
          <w:rStyle w:val="fontstyle01"/>
          <w:rFonts w:ascii="Times New Roman" w:hAnsi="Times New Roman" w:cs="Times New Roman"/>
          <w:b/>
          <w:sz w:val="24"/>
        </w:rPr>
      </w:pPr>
    </w:p>
    <w:p w:rsidR="00DF03D4" w:rsidRDefault="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All forms submit </w:t>
      </w:r>
      <w:r w:rsidR="009853DC" w:rsidRPr="00A02ECB">
        <w:rPr>
          <w:rFonts w:ascii="Times New Roman" w:hAnsi="Times New Roman" w:cs="Times New Roman"/>
          <w:color w:val="000000"/>
          <w:sz w:val="22"/>
          <w:szCs w:val="22"/>
        </w:rPr>
        <w:t xml:space="preserve">properly </w:t>
      </w:r>
      <w:r w:rsidRPr="00A02ECB">
        <w:rPr>
          <w:rFonts w:ascii="Times New Roman" w:hAnsi="Times New Roman" w:cs="Times New Roman"/>
          <w:color w:val="000000"/>
          <w:sz w:val="22"/>
          <w:szCs w:val="22"/>
        </w:rPr>
        <w:t>with JavaScript disabled.</w:t>
      </w:r>
      <w:bookmarkStart w:id="0" w:name="_GoBack"/>
      <w:bookmarkEnd w:id="0"/>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lastRenderedPageBreak/>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B92458"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w:t>
      </w:r>
      <w:r w:rsidRPr="00030E33">
        <w:rPr>
          <w:rFonts w:ascii="Times New Roman" w:eastAsia="Times New Roman" w:hAnsi="Times New Roman" w:cs="Times New Roman"/>
          <w:sz w:val="21"/>
          <w:szCs w:val="21"/>
        </w:rPr>
        <w:lastRenderedPageBreak/>
        <w:t>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t>II</w:t>
      </w:r>
      <w:r w:rsidRPr="004A0329">
        <w:rPr>
          <w:rFonts w:ascii="Times New Roman" w:eastAsia="Times New Roman" w:hAnsi="Times New Roman" w:cs="Times New Roman"/>
          <w:b/>
          <w:color w:val="auto"/>
          <w:sz w:val="32"/>
          <w:szCs w:val="32"/>
        </w:rPr>
        <w:t xml:space="preserve">. </w:t>
      </w:r>
      <w:r w:rsidRPr="002C4873">
        <w:rPr>
          <w:rFonts w:ascii="Times New Roman" w:eastAsia="Times New Roman" w:hAnsi="Times New Roman" w:cs="Times New Roman"/>
          <w:b/>
          <w:color w:val="auto"/>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00.75pt" o:ole="">
            <v:imagedata r:id="rId10" o:title=""/>
          </v:shape>
          <o:OLEObject Type="Embed" ProgID="Visio.Drawing.15" ShapeID="_x0000_i1025" DrawAspect="Content" ObjectID="_1551805834"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 xml:space="preserve">had </w:t>
        </w:r>
        <w:r>
          <w:rPr>
            <w:rFonts w:ascii="Times New Roman" w:eastAsia="Times New Roman" w:hAnsi="Times New Roman" w:cs="Times New Roman"/>
            <w:sz w:val="21"/>
            <w:szCs w:val="21"/>
          </w:rPr>
          <w:lastRenderedPageBreak/>
          <w:t>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eastAsia="en-CA"/>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B92458" w:rsidP="00B92458">
      <w:pPr>
        <w:jc w:val="center"/>
        <w:rPr>
          <w:rFonts w:ascii="Times New Roman" w:eastAsia="Times New Roman" w:hAnsi="Times New Roman" w:cs="Times New Roman"/>
          <w:sz w:val="21"/>
          <w:szCs w:val="21"/>
        </w:rPr>
      </w:pPr>
      <w:r>
        <w:object w:dxaOrig="11241" w:dyaOrig="16193">
          <v:shape id="_x0000_i1026" type="#_x0000_t75" style="width:394.5pt;height:567pt" o:ole="">
            <v:imagedata r:id="rId15" o:title=""/>
          </v:shape>
          <o:OLEObject Type="Embed" ProgID="Visio.Drawing.15" ShapeID="_x0000_i1026" DrawAspect="Content" ObjectID="_1551805835" r:id="rId16"/>
        </w:object>
      </w:r>
    </w:p>
    <w:p w:rsidR="00B92458" w:rsidRPr="009C2C01"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82512E" w:rsidRDefault="0082512E"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17" o:title=""/>
          </v:shape>
          <o:OLEObject Type="Embed" ProgID="Visio.Drawing.15" ShapeID="_x0000_i1027" DrawAspect="Content" ObjectID="_1551805836" r:id="rId18"/>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5pt;height:567pt" o:ole="">
            <v:imagedata r:id="rId19" o:title=""/>
          </v:shape>
          <o:OLEObject Type="Embed" ProgID="Visio.Drawing.15" ShapeID="_x0000_i1028" DrawAspect="Content" ObjectID="_1551805837"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21" o:title=""/>
          </v:shape>
          <o:OLEObject Type="Embed" ProgID="Visio.Drawing.15" ShapeID="_x0000_i1029" DrawAspect="Content" ObjectID="_1551805838"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23" o:title=""/>
          </v:shape>
          <o:OLEObject Type="Embed" ProgID="Visio.Drawing.15" ShapeID="_x0000_i1030" DrawAspect="Content" ObjectID="_1551805839"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75pt;height:567pt" o:ole="">
            <v:imagedata r:id="rId25" o:title=""/>
          </v:shape>
          <o:OLEObject Type="Embed" ProgID="Visio.Drawing.15" ShapeID="_x0000_i1031" DrawAspect="Content" ObjectID="_1551805840"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pt;height:567pt" o:ole="">
            <v:imagedata r:id="rId27" o:title=""/>
          </v:shape>
          <o:OLEObject Type="Embed" ProgID="Visio.Drawing.15" ShapeID="_x0000_i1032" DrawAspect="Content" ObjectID="_1551805841" r:id="rId28"/>
        </w:object>
      </w:r>
    </w:p>
    <w:p w:rsidR="00B92458" w:rsidRPr="007D1069" w:rsidRDefault="00B92458" w:rsidP="00B92458">
      <w:pPr>
        <w:jc w:val="both"/>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Pr="007D1069" w:rsidRDefault="00B92458" w:rsidP="0082512E">
      <w:pPr>
        <w:jc w:val="center"/>
        <w:rPr>
          <w:rFonts w:ascii="Times New Roman" w:eastAsia="Times New Roman" w:hAnsi="Times New Roman" w:cs="Times New Roman"/>
          <w:sz w:val="21"/>
          <w:szCs w:val="21"/>
        </w:rPr>
      </w:pPr>
      <w:r>
        <w:object w:dxaOrig="11734" w:dyaOrig="16243">
          <v:shape id="_x0000_i1033" type="#_x0000_t75" style="width:410.25pt;height:567pt" o:ole="">
            <v:imagedata r:id="rId29" o:title=""/>
          </v:shape>
          <o:OLEObject Type="Embed" ProgID="Visio.Drawing.15" ShapeID="_x0000_i1033" DrawAspect="Content" ObjectID="_1551805842" r:id="rId30"/>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3pt;height:567pt" o:ole="">
            <v:imagedata r:id="rId31" o:title=""/>
          </v:shape>
          <o:OLEObject Type="Embed" ProgID="Visio.Drawing.15" ShapeID="_x0000_i1034" DrawAspect="Content" ObjectID="_1551805843"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5pt;height:567pt" o:ole="">
            <v:imagedata r:id="rId33" o:title=""/>
          </v:shape>
          <o:OLEObject Type="Embed" ProgID="Visio.Drawing.15" ShapeID="_x0000_i1035" DrawAspect="Content" ObjectID="_1551805844" r:id="rId34"/>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5pt;height:567pt" o:ole="">
            <v:imagedata r:id="rId35" o:title=""/>
          </v:shape>
          <o:OLEObject Type="Embed" ProgID="Visio.Drawing.15" ShapeID="_x0000_i1036" DrawAspect="Content" ObjectID="_1551805845"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37"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75pt;height:537.75pt;mso-position-horizontal:absolute;mso-position-vertical:absolute" o:ole="">
            <v:imagedata r:id="rId38" o:title=""/>
          </v:shape>
          <o:OLEObject Type="Embed" ProgID="Visio.Drawing.15" ShapeID="_x0000_i1037" DrawAspect="Content" ObjectID="_1551805846"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5pt;height:567pt" o:ole="">
            <v:imagedata r:id="rId40" o:title=""/>
          </v:shape>
          <o:OLEObject Type="Embed" ProgID="Visio.Drawing.15" ShapeID="_x0000_i1038" DrawAspect="Content" ObjectID="_1551805847"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5pt;height:567pt" o:ole="">
            <v:imagedata r:id="rId42" o:title=""/>
          </v:shape>
          <o:OLEObject Type="Embed" ProgID="Visio.Drawing.15" ShapeID="_x0000_i1039" DrawAspect="Content" ObjectID="_1551805848" r:id="rId43"/>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5pt;height:567pt" o:ole="">
            <v:imagedata r:id="rId44" o:title=""/>
          </v:shape>
          <o:OLEObject Type="Embed" ProgID="Visio.Drawing.15" ShapeID="_x0000_i1040" DrawAspect="Content" ObjectID="_1551805849"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5pt;height:225pt" o:ole="">
            <v:imagedata r:id="rId46" o:title=""/>
          </v:shape>
          <o:OLEObject Type="Embed" ProgID="Visio.Drawing.15" ShapeID="_x0000_i1041" DrawAspect="Content" ObjectID="_1551805850"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75pt;height:567pt" o:ole="">
            <v:imagedata r:id="rId48" o:title=""/>
          </v:shape>
          <o:OLEObject Type="Embed" ProgID="Visio.Drawing.15" ShapeID="_x0000_i1042" DrawAspect="Content" ObjectID="_1551805851"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pt;height:567pt" o:ole="">
            <v:imagedata r:id="rId50" o:title=""/>
          </v:shape>
          <o:OLEObject Type="Embed" ProgID="Visio.Drawing.15" ShapeID="_x0000_i1043" DrawAspect="Content" ObjectID="_1551805852"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25pt;height:567pt" o:ole="">
            <v:imagedata r:id="rId52" o:title=""/>
          </v:shape>
          <o:OLEObject Type="Embed" ProgID="Visio.Drawing.15" ShapeID="_x0000_i1044" DrawAspect="Content" ObjectID="_1551805853"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25pt;height:567pt;mso-position-vertical:absolute" o:ole="">
            <v:imagedata r:id="rId54" o:title=""/>
          </v:shape>
          <o:OLEObject Type="Embed" ProgID="Visio.Drawing.15" ShapeID="_x0000_i1045" DrawAspect="Content" ObjectID="_1551805854" r:id="rId55"/>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5pt;height:567pt" o:ole="">
            <v:imagedata r:id="rId56" o:title=""/>
          </v:shape>
          <o:OLEObject Type="Embed" ProgID="Visio.Drawing.15" ShapeID="_x0000_i1046" DrawAspect="Content" ObjectID="_1551805855" r:id="rId57"/>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5pt;height:567pt" o:ole="">
            <v:imagedata r:id="rId58" o:title=""/>
          </v:shape>
          <o:OLEObject Type="Embed" ProgID="Visio.Drawing.15" ShapeID="_x0000_i1047" DrawAspect="Content" ObjectID="_1551805856"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 xml:space="preserve">We have utilized the </w:t>
      </w:r>
      <w:proofErr w:type="spellStart"/>
      <w:r w:rsidRPr="001F3BE4">
        <w:rPr>
          <w:rFonts w:ascii="Times New Roman" w:hAnsi="Times New Roman" w:cs="Times New Roman"/>
          <w:sz w:val="21"/>
          <w:szCs w:val="21"/>
        </w:rPr>
        <w:t>fotorama</w:t>
      </w:r>
      <w:proofErr w:type="spellEnd"/>
      <w:r w:rsidRPr="001F3BE4">
        <w:rPr>
          <w:rFonts w:ascii="Times New Roman" w:hAnsi="Times New Roman" w:cs="Times New Roman"/>
          <w:sz w:val="21"/>
          <w:szCs w:val="21"/>
        </w:rPr>
        <w:t xml:space="preserve">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 xml:space="preserve">Above the fold on the front page is the header and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w:t>
      </w:r>
      <w:proofErr w:type="spellStart"/>
      <w:r>
        <w:rPr>
          <w:rFonts w:ascii="Times New Roman" w:eastAsia="Times New Roman" w:hAnsi="Times New Roman" w:cs="Times New Roman"/>
          <w:sz w:val="21"/>
          <w:szCs w:val="21"/>
        </w:rPr>
        <w:t>fotorama</w:t>
      </w:r>
      <w:proofErr w:type="spellEnd"/>
      <w:r>
        <w:rPr>
          <w:rFonts w:ascii="Times New Roman" w:eastAsia="Times New Roman" w:hAnsi="Times New Roman" w:cs="Times New Roman"/>
          <w:sz w:val="21"/>
          <w:szCs w:val="21"/>
        </w:rPr>
        <w:t xml:space="preserve">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 xml:space="preserve">or accessibility purposes, a “Skip to Content” link has been added to the header next to the logo. Using the </w:t>
      </w:r>
      <w:proofErr w:type="spellStart"/>
      <w:r w:rsidRPr="00E54B83">
        <w:rPr>
          <w:rFonts w:ascii="Times New Roman" w:eastAsia="Times New Roman" w:hAnsi="Times New Roman" w:cs="Times New Roman"/>
          <w:sz w:val="21"/>
          <w:szCs w:val="21"/>
        </w:rPr>
        <w:t>tabindex</w:t>
      </w:r>
      <w:proofErr w:type="spellEnd"/>
      <w:r w:rsidRPr="00E54B83">
        <w:rPr>
          <w:rFonts w:ascii="Times New Roman" w:eastAsia="Times New Roman" w:hAnsi="Times New Roman" w:cs="Times New Roman"/>
          <w:sz w:val="21"/>
          <w:szCs w:val="21"/>
        </w:rPr>
        <w:t xml:space="preserve">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eastAsia="en-CA"/>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eastAsia="en-CA"/>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eastAsia="en-CA"/>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eastAsia="en-CA"/>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xml:space="preserve">) and </w:t>
      </w:r>
      <w:proofErr w:type="spellStart"/>
      <w:r>
        <w:rPr>
          <w:rFonts w:ascii="Times New Roman" w:eastAsia="Times New Roman" w:hAnsi="Times New Roman" w:cs="Times New Roman"/>
          <w:sz w:val="21"/>
          <w:szCs w:val="21"/>
        </w:rPr>
        <w:t>P</w:t>
      </w:r>
      <w:r w:rsidRPr="005548C2">
        <w:rPr>
          <w:rFonts w:ascii="Times New Roman" w:eastAsia="Times New Roman" w:hAnsi="Times New Roman" w:cs="Times New Roman"/>
          <w:sz w:val="21"/>
          <w:szCs w:val="21"/>
        </w:rPr>
        <w:t>ixabay</w:t>
      </w:r>
      <w:proofErr w:type="spellEnd"/>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eastAsia="en-CA"/>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Most of the styling in base.css applies to the header and footer (we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w:t>
      </w:r>
      <w:proofErr w:type="spellStart"/>
      <w:r w:rsidRPr="000344A4">
        <w:rPr>
          <w:rFonts w:ascii="Times New Roman" w:eastAsia="Times New Roman" w:hAnsi="Times New Roman" w:cs="Times New Roman"/>
          <w:sz w:val="21"/>
          <w:szCs w:val="21"/>
        </w:rPr>
        <w:t>fotorama</w:t>
      </w:r>
      <w:proofErr w:type="spellEnd"/>
      <w:r w:rsidRPr="000344A4">
        <w:rPr>
          <w:rFonts w:ascii="Times New Roman" w:eastAsia="Times New Roman" w:hAnsi="Times New Roman" w:cs="Times New Roman"/>
          <w:sz w:val="21"/>
          <w:szCs w:val="21"/>
        </w:rPr>
        <w:t xml:space="preserve">,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Due to vastly different layouts between pages (such as Contact Us versus About Us), each of the pages has an external style sheet containing page-specific styles. This allows us to float </w:t>
      </w:r>
      <w:proofErr w:type="spellStart"/>
      <w:r w:rsidRPr="000344A4">
        <w:rPr>
          <w:rFonts w:ascii="Times New Roman" w:eastAsia="Times New Roman" w:hAnsi="Times New Roman" w:cs="Times New Roman"/>
          <w:sz w:val="21"/>
          <w:szCs w:val="21"/>
        </w:rPr>
        <w:t>divs</w:t>
      </w:r>
      <w:proofErr w:type="spellEnd"/>
      <w:r w:rsidRPr="000344A4">
        <w:rPr>
          <w:rFonts w:ascii="Times New Roman" w:eastAsia="Times New Roman" w:hAnsi="Times New Roman" w:cs="Times New Roman"/>
          <w:sz w:val="21"/>
          <w:szCs w:val="21"/>
        </w:rPr>
        <w:t xml:space="preserve">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w:t>
        </w:r>
        <w:r>
          <w:rPr>
            <w:rFonts w:ascii="Times New Roman" w:eastAsia="Times New Roman" w:hAnsi="Times New Roman" w:cs="Times New Roman"/>
            <w:sz w:val="21"/>
            <w:szCs w:val="21"/>
          </w:rPr>
          <w:t>he forms have a standardized s</w:t>
        </w:r>
        <w:r>
          <w:rPr>
            <w:rFonts w:ascii="Times New Roman" w:eastAsia="Times New Roman" w:hAnsi="Times New Roman" w:cs="Times New Roman"/>
            <w:sz w:val="21"/>
            <w:szCs w:val="21"/>
          </w:rPr>
          <w:t xml:space="preserve">tyle sheet: forms.css. This ensures that </w:t>
        </w:r>
        <w:r>
          <w:rPr>
            <w:rFonts w:ascii="Times New Roman" w:eastAsia="Times New Roman" w:hAnsi="Times New Roman" w:cs="Times New Roman"/>
            <w:sz w:val="21"/>
            <w:szCs w:val="21"/>
          </w:rPr>
          <w:t>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 xml:space="preserve">We spent a long time making the page layouts responsive to different browser widths. We encountered many persistent problems with </w:t>
      </w:r>
      <w:proofErr w:type="spellStart"/>
      <w:r w:rsidRPr="009D0FCB">
        <w:rPr>
          <w:rFonts w:ascii="Times New Roman" w:eastAsia="Times New Roman" w:hAnsi="Times New Roman" w:cs="Times New Roman"/>
          <w:sz w:val="21"/>
          <w:szCs w:val="21"/>
        </w:rPr>
        <w:t>divs</w:t>
      </w:r>
      <w:proofErr w:type="spellEnd"/>
      <w:r w:rsidRPr="009D0FCB">
        <w:rPr>
          <w:rFonts w:ascii="Times New Roman" w:eastAsia="Times New Roman" w:hAnsi="Times New Roman" w:cs="Times New Roman"/>
          <w:sz w:val="21"/>
          <w:szCs w:val="21"/>
        </w:rPr>
        <w:t xml:space="preserve">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eastAsia="en-CA"/>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B57555" w:rsidRPr="000F45C5" w:rsidRDefault="00B57555"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B57555" w:rsidRPr="000F45C5" w:rsidRDefault="00B57555"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eastAsia="en-CA"/>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B57555" w:rsidRPr="00183485" w:rsidRDefault="00B57555"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B57555" w:rsidRPr="00183485" w:rsidRDefault="00B57555"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Validation: ALL html and </w:t>
      </w:r>
      <w:proofErr w:type="spellStart"/>
      <w:r>
        <w:rPr>
          <w:rFonts w:ascii="Times New Roman" w:eastAsia="Times New Roman" w:hAnsi="Times New Roman" w:cs="Times New Roman"/>
          <w:sz w:val="21"/>
          <w:szCs w:val="21"/>
        </w:rPr>
        <w:t>css</w:t>
      </w:r>
      <w:proofErr w:type="spellEnd"/>
      <w:r>
        <w:rPr>
          <w:rFonts w:ascii="Times New Roman" w:eastAsia="Times New Roman" w:hAnsi="Times New Roman" w:cs="Times New Roman"/>
          <w:sz w:val="21"/>
          <w:szCs w:val="21"/>
        </w:rPr>
        <w:t xml:space="preserve"> pages have been validated with no errors! No validation icons were included since it was not specified.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5A1D" w:rsidRDefault="003D5A1D" w:rsidP="00906DCB">
      <w:r>
        <w:separator/>
      </w:r>
    </w:p>
  </w:endnote>
  <w:endnote w:type="continuationSeparator" w:id="0">
    <w:p w:rsidR="003D5A1D" w:rsidRDefault="003D5A1D"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5A1D" w:rsidRDefault="003D5A1D" w:rsidP="00906DCB">
      <w:r>
        <w:separator/>
      </w:r>
    </w:p>
  </w:footnote>
  <w:footnote w:type="continuationSeparator" w:id="0">
    <w:p w:rsidR="003D5A1D" w:rsidRDefault="003D5A1D" w:rsidP="00906DCB">
      <w:r>
        <w:continuationSeparator/>
      </w:r>
    </w:p>
  </w:footnote>
  <w:footnote w:id="1">
    <w:p w:rsidR="00B57555" w:rsidRDefault="00B57555"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7555" w:rsidRDefault="00B57555">
    <w:pPr>
      <w:pStyle w:val="Header"/>
    </w:pPr>
  </w:p>
  <w:p w:rsidR="00B57555" w:rsidRPr="00906DCB" w:rsidRDefault="00B57555"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E34E80">
      <w:rPr>
        <w:rFonts w:ascii="Times New Roman" w:hAnsi="Times New Roman" w:cs="Times New Roman"/>
        <w:noProof/>
        <w:sz w:val="22"/>
        <w:szCs w:val="22"/>
      </w:rPr>
      <w:t>20</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4"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4"/>
  </w:num>
  <w:num w:numId="3">
    <w:abstractNumId w:val="2"/>
  </w:num>
  <w:num w:numId="4">
    <w:abstractNumId w:val="8"/>
  </w:num>
  <w:num w:numId="5">
    <w:abstractNumId w:val="16"/>
  </w:num>
  <w:num w:numId="6">
    <w:abstractNumId w:val="5"/>
  </w:num>
  <w:num w:numId="7">
    <w:abstractNumId w:val="6"/>
  </w:num>
  <w:num w:numId="8">
    <w:abstractNumId w:val="7"/>
  </w:num>
  <w:num w:numId="9">
    <w:abstractNumId w:val="1"/>
  </w:num>
  <w:num w:numId="10">
    <w:abstractNumId w:val="14"/>
  </w:num>
  <w:num w:numId="11">
    <w:abstractNumId w:val="17"/>
  </w:num>
  <w:num w:numId="12">
    <w:abstractNumId w:val="9"/>
  </w:num>
  <w:num w:numId="13">
    <w:abstractNumId w:val="18"/>
  </w:num>
  <w:num w:numId="14">
    <w:abstractNumId w:val="15"/>
  </w:num>
  <w:num w:numId="15">
    <w:abstractNumId w:val="12"/>
  </w:num>
  <w:num w:numId="16">
    <w:abstractNumId w:val="19"/>
  </w:num>
  <w:num w:numId="17">
    <w:abstractNumId w:val="13"/>
  </w:num>
  <w:num w:numId="18">
    <w:abstractNumId w:val="20"/>
  </w:num>
  <w:num w:numId="19">
    <w:abstractNumId w:val="0"/>
  </w:num>
  <w:num w:numId="20">
    <w:abstractNumId w:val="10"/>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7568"/>
    <w:rsid w:val="00035A8E"/>
    <w:rsid w:val="000360D9"/>
    <w:rsid w:val="00044D3A"/>
    <w:rsid w:val="00052C65"/>
    <w:rsid w:val="000567AA"/>
    <w:rsid w:val="0008726B"/>
    <w:rsid w:val="000A372A"/>
    <w:rsid w:val="000B5029"/>
    <w:rsid w:val="000F660B"/>
    <w:rsid w:val="00106A46"/>
    <w:rsid w:val="00113BB8"/>
    <w:rsid w:val="00136008"/>
    <w:rsid w:val="00143053"/>
    <w:rsid w:val="001471BC"/>
    <w:rsid w:val="00156F04"/>
    <w:rsid w:val="001678B0"/>
    <w:rsid w:val="00180EA2"/>
    <w:rsid w:val="001A2914"/>
    <w:rsid w:val="001B4B73"/>
    <w:rsid w:val="00256813"/>
    <w:rsid w:val="00264FA9"/>
    <w:rsid w:val="002758D7"/>
    <w:rsid w:val="00282884"/>
    <w:rsid w:val="00285D0F"/>
    <w:rsid w:val="002902B3"/>
    <w:rsid w:val="00294EBB"/>
    <w:rsid w:val="002A752C"/>
    <w:rsid w:val="002C2278"/>
    <w:rsid w:val="002E08EE"/>
    <w:rsid w:val="002E39AF"/>
    <w:rsid w:val="002F595D"/>
    <w:rsid w:val="002F7BA9"/>
    <w:rsid w:val="00372AD1"/>
    <w:rsid w:val="003A02C3"/>
    <w:rsid w:val="003B027F"/>
    <w:rsid w:val="003C65EB"/>
    <w:rsid w:val="003D09C5"/>
    <w:rsid w:val="003D5A1D"/>
    <w:rsid w:val="003F77D7"/>
    <w:rsid w:val="004043BF"/>
    <w:rsid w:val="00414FAD"/>
    <w:rsid w:val="004235A3"/>
    <w:rsid w:val="00437048"/>
    <w:rsid w:val="0044708B"/>
    <w:rsid w:val="004647CF"/>
    <w:rsid w:val="00470841"/>
    <w:rsid w:val="00482CE4"/>
    <w:rsid w:val="00490CD6"/>
    <w:rsid w:val="004A0A0A"/>
    <w:rsid w:val="004A6E69"/>
    <w:rsid w:val="004C1795"/>
    <w:rsid w:val="004C3957"/>
    <w:rsid w:val="004C40D1"/>
    <w:rsid w:val="00512460"/>
    <w:rsid w:val="00512679"/>
    <w:rsid w:val="0056642C"/>
    <w:rsid w:val="00593382"/>
    <w:rsid w:val="005B6E5D"/>
    <w:rsid w:val="005C4888"/>
    <w:rsid w:val="005C7619"/>
    <w:rsid w:val="005E6019"/>
    <w:rsid w:val="005E7309"/>
    <w:rsid w:val="006116E3"/>
    <w:rsid w:val="006C159C"/>
    <w:rsid w:val="006C3833"/>
    <w:rsid w:val="006D2919"/>
    <w:rsid w:val="006F1016"/>
    <w:rsid w:val="006F2E84"/>
    <w:rsid w:val="006F3C9C"/>
    <w:rsid w:val="00702314"/>
    <w:rsid w:val="00705B37"/>
    <w:rsid w:val="00706F14"/>
    <w:rsid w:val="00713BCE"/>
    <w:rsid w:val="00713DC7"/>
    <w:rsid w:val="00721FD7"/>
    <w:rsid w:val="00726C75"/>
    <w:rsid w:val="007279B1"/>
    <w:rsid w:val="007503C8"/>
    <w:rsid w:val="007560F9"/>
    <w:rsid w:val="007746AF"/>
    <w:rsid w:val="007B4559"/>
    <w:rsid w:val="007C567F"/>
    <w:rsid w:val="007F712C"/>
    <w:rsid w:val="007F7171"/>
    <w:rsid w:val="008037E3"/>
    <w:rsid w:val="008137C9"/>
    <w:rsid w:val="0082512E"/>
    <w:rsid w:val="00857FD3"/>
    <w:rsid w:val="00875771"/>
    <w:rsid w:val="00894FC9"/>
    <w:rsid w:val="00897809"/>
    <w:rsid w:val="008B0823"/>
    <w:rsid w:val="008C3C29"/>
    <w:rsid w:val="008D4D0D"/>
    <w:rsid w:val="008F3D8B"/>
    <w:rsid w:val="00906DCB"/>
    <w:rsid w:val="009344D8"/>
    <w:rsid w:val="009477DF"/>
    <w:rsid w:val="00956736"/>
    <w:rsid w:val="009633F1"/>
    <w:rsid w:val="009647FC"/>
    <w:rsid w:val="00972AA1"/>
    <w:rsid w:val="009853DC"/>
    <w:rsid w:val="009B1013"/>
    <w:rsid w:val="009C6113"/>
    <w:rsid w:val="009E398A"/>
    <w:rsid w:val="009F59E6"/>
    <w:rsid w:val="009F7203"/>
    <w:rsid w:val="009F7E4D"/>
    <w:rsid w:val="00A02ECB"/>
    <w:rsid w:val="00A41996"/>
    <w:rsid w:val="00AA14BB"/>
    <w:rsid w:val="00AE328E"/>
    <w:rsid w:val="00AF191C"/>
    <w:rsid w:val="00AF56C2"/>
    <w:rsid w:val="00B05813"/>
    <w:rsid w:val="00B05CDE"/>
    <w:rsid w:val="00B21C50"/>
    <w:rsid w:val="00B31BB6"/>
    <w:rsid w:val="00B46386"/>
    <w:rsid w:val="00B5003E"/>
    <w:rsid w:val="00B57555"/>
    <w:rsid w:val="00B7127C"/>
    <w:rsid w:val="00B82A1C"/>
    <w:rsid w:val="00B92458"/>
    <w:rsid w:val="00B93A32"/>
    <w:rsid w:val="00BA5259"/>
    <w:rsid w:val="00BB7F2E"/>
    <w:rsid w:val="00BC0B9D"/>
    <w:rsid w:val="00BD052F"/>
    <w:rsid w:val="00BE19D4"/>
    <w:rsid w:val="00BE3373"/>
    <w:rsid w:val="00C25760"/>
    <w:rsid w:val="00C25B08"/>
    <w:rsid w:val="00C3723B"/>
    <w:rsid w:val="00C5783F"/>
    <w:rsid w:val="00C77A86"/>
    <w:rsid w:val="00C91D21"/>
    <w:rsid w:val="00CA54A1"/>
    <w:rsid w:val="00CA7EC7"/>
    <w:rsid w:val="00D53704"/>
    <w:rsid w:val="00D6374E"/>
    <w:rsid w:val="00D71E7D"/>
    <w:rsid w:val="00D82F08"/>
    <w:rsid w:val="00DA1157"/>
    <w:rsid w:val="00DA1DF5"/>
    <w:rsid w:val="00DA3654"/>
    <w:rsid w:val="00DA4262"/>
    <w:rsid w:val="00DB309A"/>
    <w:rsid w:val="00DC00A0"/>
    <w:rsid w:val="00DC22CB"/>
    <w:rsid w:val="00DC7DE7"/>
    <w:rsid w:val="00DD037E"/>
    <w:rsid w:val="00DF03D4"/>
    <w:rsid w:val="00E23722"/>
    <w:rsid w:val="00E311B8"/>
    <w:rsid w:val="00E34E80"/>
    <w:rsid w:val="00E410F3"/>
    <w:rsid w:val="00E61F24"/>
    <w:rsid w:val="00E6598B"/>
    <w:rsid w:val="00E733E7"/>
    <w:rsid w:val="00E93735"/>
    <w:rsid w:val="00EB600F"/>
    <w:rsid w:val="00EC0137"/>
    <w:rsid w:val="00ED0B49"/>
    <w:rsid w:val="00EE776C"/>
    <w:rsid w:val="00F010EE"/>
    <w:rsid w:val="00F223C0"/>
    <w:rsid w:val="00F46346"/>
    <w:rsid w:val="00F56574"/>
    <w:rsid w:val="00F7246E"/>
    <w:rsid w:val="00F83594"/>
    <w:rsid w:val="00F917A1"/>
    <w:rsid w:val="00FA495E"/>
    <w:rsid w:val="00FC1AFB"/>
    <w:rsid w:val="00FC542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B4A56"/>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semiHidden/>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semiHidden/>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package" Target="embeddings/Microsoft_Visio_Drawing12.vsdx"/><Relationship Id="rId21" Type="http://schemas.openxmlformats.org/officeDocument/2006/relationships/image" Target="media/image6.emf"/><Relationship Id="rId34" Type="http://schemas.openxmlformats.org/officeDocument/2006/relationships/package" Target="embeddings/Microsoft_Visio_Drawing10.vsdx"/><Relationship Id="rId42" Type="http://schemas.openxmlformats.org/officeDocument/2006/relationships/image" Target="media/image16.emf"/><Relationship Id="rId47" Type="http://schemas.openxmlformats.org/officeDocument/2006/relationships/package" Target="embeddings/Microsoft_Visio_Drawing16.vsdx"/><Relationship Id="rId50" Type="http://schemas.openxmlformats.org/officeDocument/2006/relationships/image" Target="media/image20.emf"/><Relationship Id="rId55" Type="http://schemas.openxmlformats.org/officeDocument/2006/relationships/package" Target="embeddings/Microsoft_Visio_Drawing20.vsdx"/><Relationship Id="rId63" Type="http://schemas.openxmlformats.org/officeDocument/2006/relationships/image" Target="media/image27.tmp"/><Relationship Id="rId68" Type="http://schemas.openxmlformats.org/officeDocument/2006/relationships/image" Target="media/image30.tmp"/><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61" Type="http://schemas.openxmlformats.org/officeDocument/2006/relationships/image" Target="media/image25.tmp"/><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17BDD-850A-4BE8-986E-B5C4E0E39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41</Pages>
  <Words>5614</Words>
  <Characters>32006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Eric</cp:lastModifiedBy>
  <cp:revision>147</cp:revision>
  <dcterms:created xsi:type="dcterms:W3CDTF">2017-03-04T21:44:00Z</dcterms:created>
  <dcterms:modified xsi:type="dcterms:W3CDTF">2017-03-24T03:19:00Z</dcterms:modified>
</cp:coreProperties>
</file>