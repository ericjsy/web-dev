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jc w:val="center"/>
        <w:rPr>
          <w:rFonts w:ascii="Times New Roman" w:hAnsi="Times New Roman" w:cs="Times New Roman"/>
        </w:rPr>
      </w:pPr>
      <w:r w:rsidRPr="00A02ECB">
        <w:rPr>
          <w:rFonts w:ascii="Times New Roman" w:eastAsia="Times New Roman" w:hAnsi="Times New Roman" w:cs="Times New Roman"/>
          <w:b/>
          <w:sz w:val="48"/>
          <w:szCs w:val="48"/>
        </w:rPr>
        <w:t xml:space="preserve">Introduction to Web Development </w:t>
      </w:r>
    </w:p>
    <w:p w:rsidR="004C40D1" w:rsidRPr="00A02ECB" w:rsidRDefault="004C40D1" w:rsidP="004C40D1">
      <w:pPr>
        <w:jc w:val="center"/>
        <w:rPr>
          <w:rFonts w:ascii="Times New Roman" w:eastAsia="Times New Roman" w:hAnsi="Times New Roman" w:cs="Times New Roman"/>
          <w:b/>
          <w:sz w:val="32"/>
          <w:szCs w:val="32"/>
        </w:rPr>
      </w:pPr>
      <w:r w:rsidRPr="00A02ECB">
        <w:rPr>
          <w:rFonts w:ascii="Times New Roman" w:eastAsia="Times New Roman" w:hAnsi="Times New Roman" w:cs="Times New Roman"/>
          <w:b/>
          <w:sz w:val="32"/>
          <w:szCs w:val="32"/>
        </w:rPr>
        <w:t>Deployed Javascript-enabled site (validated, tested) - Milestone Four</w:t>
      </w: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08726B" w:rsidP="005C4888">
      <w:pPr>
        <w:jc w:val="right"/>
        <w:rPr>
          <w:rFonts w:ascii="Times New Roman" w:hAnsi="Times New Roman" w:cs="Times New Roman"/>
          <w:b/>
        </w:rPr>
      </w:pPr>
      <w:r w:rsidRPr="00A02ECB">
        <w:rPr>
          <w:rFonts w:ascii="Times New Roman" w:hAnsi="Times New Roman" w:cs="Times New Roman"/>
          <w:b/>
        </w:rPr>
        <w:t>Prof</w:t>
      </w:r>
      <w:r w:rsidR="005C4888" w:rsidRPr="00A02ECB">
        <w:rPr>
          <w:rFonts w:ascii="Times New Roman" w:hAnsi="Times New Roman" w:cs="Times New Roman"/>
          <w:b/>
        </w:rPr>
        <w:t>. Benjamin Yu</w:t>
      </w:r>
    </w:p>
    <w:p w:rsidR="005C4888" w:rsidRPr="00A02ECB" w:rsidRDefault="005C4888" w:rsidP="005C4888">
      <w:pPr>
        <w:jc w:val="right"/>
        <w:rPr>
          <w:rFonts w:ascii="Times New Roman" w:hAnsi="Times New Roman" w:cs="Times New Roman"/>
          <w:b/>
        </w:rPr>
      </w:pPr>
    </w:p>
    <w:p w:rsidR="005C4888" w:rsidRPr="00A02ECB" w:rsidRDefault="005C4888" w:rsidP="005C4888">
      <w:pPr>
        <w:jc w:val="right"/>
        <w:rPr>
          <w:rFonts w:ascii="Times New Roman" w:hAnsi="Times New Roman" w:cs="Times New Roman"/>
          <w:b/>
        </w:rPr>
      </w:pPr>
    </w:p>
    <w:p w:rsidR="005C4888" w:rsidRPr="00A02ECB" w:rsidRDefault="005C4888" w:rsidP="005C4888">
      <w:pPr>
        <w:jc w:val="right"/>
        <w:rPr>
          <w:rFonts w:ascii="Times New Roman" w:hAnsi="Times New Roman" w:cs="Times New Roman"/>
          <w:b/>
        </w:rPr>
      </w:pPr>
      <w:r w:rsidRPr="00A02ECB">
        <w:rPr>
          <w:rFonts w:ascii="Times New Roman" w:hAnsi="Times New Roman" w:cs="Times New Roman"/>
          <w:b/>
        </w:rPr>
        <w:t>Elizabeth Lee</w:t>
      </w:r>
    </w:p>
    <w:p w:rsidR="005C4888" w:rsidRPr="00A02ECB" w:rsidRDefault="005C4888" w:rsidP="005C4888">
      <w:pPr>
        <w:jc w:val="right"/>
        <w:rPr>
          <w:rFonts w:ascii="Times New Roman" w:hAnsi="Times New Roman" w:cs="Times New Roman"/>
          <w:b/>
        </w:rPr>
      </w:pPr>
      <w:r w:rsidRPr="00A02ECB">
        <w:rPr>
          <w:rFonts w:ascii="Times New Roman" w:hAnsi="Times New Roman" w:cs="Times New Roman"/>
          <w:b/>
        </w:rPr>
        <w:t>Eric Sy</w:t>
      </w:r>
    </w:p>
    <w:p w:rsidR="005C4888" w:rsidRPr="00A02ECB" w:rsidRDefault="005C4888" w:rsidP="005C4888">
      <w:pPr>
        <w:jc w:val="right"/>
        <w:rPr>
          <w:rFonts w:ascii="Times New Roman" w:hAnsi="Times New Roman" w:cs="Times New Roman"/>
          <w:b/>
        </w:rPr>
      </w:pPr>
      <w:r w:rsidRPr="00A02ECB">
        <w:rPr>
          <w:rFonts w:ascii="Times New Roman" w:hAnsi="Times New Roman" w:cs="Times New Roman"/>
          <w:b/>
        </w:rPr>
        <w:t>Neda Jamalirad</w:t>
      </w:r>
    </w:p>
    <w:p w:rsidR="005C4888" w:rsidRPr="00A02ECB" w:rsidRDefault="005C4888" w:rsidP="005C4888">
      <w:pPr>
        <w:jc w:val="right"/>
        <w:rPr>
          <w:rFonts w:ascii="Times New Roman" w:hAnsi="Times New Roman" w:cs="Times New Roman"/>
        </w:rPr>
      </w:pPr>
      <w:r w:rsidRPr="00A02ECB">
        <w:rPr>
          <w:rFonts w:ascii="Times New Roman" w:hAnsi="Times New Roman" w:cs="Times New Roman"/>
          <w:b/>
        </w:rPr>
        <w:t>Ryan Liang</w:t>
      </w:r>
    </w:p>
    <w:p w:rsidR="000F660B" w:rsidRPr="00A02ECB" w:rsidRDefault="000F660B" w:rsidP="000F660B">
      <w:pPr>
        <w:jc w:val="center"/>
        <w:rPr>
          <w:rFonts w:ascii="Times New Roman" w:hAnsi="Times New Roman" w:cs="Times New Roman"/>
        </w:rPr>
      </w:pPr>
      <w:r w:rsidRPr="00A02ECB">
        <w:rPr>
          <w:rFonts w:ascii="Times New Roman" w:eastAsia="Times New Roman" w:hAnsi="Times New Roman" w:cs="Times New Roman"/>
          <w:b/>
          <w:sz w:val="40"/>
          <w:szCs w:val="40"/>
        </w:rPr>
        <w:lastRenderedPageBreak/>
        <w:t>Table of Contents</w:t>
      </w:r>
    </w:p>
    <w:p w:rsidR="000F660B" w:rsidRPr="00A02ECB" w:rsidRDefault="000F660B" w:rsidP="000F660B">
      <w:pPr>
        <w:rPr>
          <w:rFonts w:ascii="Times New Roman" w:hAnsi="Times New Roman" w:cs="Times New Roman"/>
        </w:rPr>
      </w:pPr>
    </w:p>
    <w:p w:rsidR="000F660B" w:rsidRPr="00A02ECB" w:rsidRDefault="000F660B" w:rsidP="000F660B">
      <w:pPr>
        <w:spacing w:line="360" w:lineRule="auto"/>
        <w:contextualSpacing/>
        <w:rPr>
          <w:rFonts w:ascii="Times New Roman" w:eastAsia="Times New Roman" w:hAnsi="Times New Roman" w:cs="Times New Roman"/>
          <w:b/>
        </w:rPr>
      </w:pPr>
      <w:r w:rsidRPr="00A02ECB">
        <w:rPr>
          <w:rFonts w:ascii="Times New Roman" w:eastAsia="Times New Roman" w:hAnsi="Times New Roman" w:cs="Times New Roman"/>
          <w:b/>
        </w:rPr>
        <w:t>IV.</w:t>
      </w:r>
      <w:r w:rsidRPr="00A02ECB">
        <w:rPr>
          <w:rFonts w:ascii="Times New Roman" w:eastAsia="Times New Roman" w:hAnsi="Times New Roman" w:cs="Times New Roman"/>
          <w:b/>
        </w:rPr>
        <w:tab/>
        <w:t>Deployed Javascript-enabled site (validated, tested)</w:t>
      </w:r>
    </w:p>
    <w:p w:rsidR="000F660B" w:rsidRPr="00A02ECB" w:rsidRDefault="00470841" w:rsidP="00FA495E">
      <w:pPr>
        <w:numPr>
          <w:ilvl w:val="1"/>
          <w:numId w:val="17"/>
        </w:numPr>
        <w:tabs>
          <w:tab w:val="right" w:leader="dot" w:pos="9214"/>
        </w:tabs>
        <w:spacing w:line="360" w:lineRule="auto"/>
        <w:ind w:left="1434" w:hanging="441"/>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URL</w:t>
      </w:r>
      <w:r w:rsidR="005E6019" w:rsidRPr="00A02ECB">
        <w:rPr>
          <w:rFonts w:ascii="Times New Roman" w:eastAsia="Times New Roman" w:hAnsi="Times New Roman" w:cs="Times New Roman"/>
          <w:sz w:val="20"/>
          <w:szCs w:val="20"/>
        </w:rPr>
        <w:tab/>
      </w:r>
      <w:r w:rsidR="000F660B" w:rsidRPr="00A02ECB">
        <w:rPr>
          <w:rFonts w:ascii="Times New Roman" w:eastAsia="Times New Roman" w:hAnsi="Times New Roman" w:cs="Times New Roman"/>
          <w:sz w:val="20"/>
          <w:szCs w:val="20"/>
        </w:rPr>
        <w:t>2</w:t>
      </w:r>
    </w:p>
    <w:p w:rsidR="000F660B" w:rsidRPr="00A02ECB" w:rsidRDefault="00470841" w:rsidP="00FA495E">
      <w:pPr>
        <w:numPr>
          <w:ilvl w:val="1"/>
          <w:numId w:val="17"/>
        </w:numPr>
        <w:tabs>
          <w:tab w:val="right" w:leader="dot" w:pos="9214"/>
        </w:tabs>
        <w:spacing w:line="360" w:lineRule="auto"/>
        <w:ind w:left="1434" w:hanging="441"/>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List of Completed Items</w:t>
      </w:r>
      <w:r w:rsidR="005E6019" w:rsidRPr="00A02ECB">
        <w:rPr>
          <w:rFonts w:ascii="Times New Roman" w:eastAsia="Times New Roman" w:hAnsi="Times New Roman" w:cs="Times New Roman"/>
          <w:sz w:val="20"/>
          <w:szCs w:val="20"/>
        </w:rPr>
        <w:tab/>
      </w:r>
      <w:r w:rsidR="008137C9">
        <w:rPr>
          <w:rFonts w:ascii="Times New Roman" w:eastAsia="Times New Roman" w:hAnsi="Times New Roman" w:cs="Times New Roman"/>
          <w:sz w:val="20"/>
          <w:szCs w:val="20"/>
        </w:rPr>
        <w:t>2</w:t>
      </w:r>
    </w:p>
    <w:p w:rsidR="000F660B" w:rsidRPr="00A02ECB" w:rsidRDefault="008137C9" w:rsidP="00FA495E">
      <w:pPr>
        <w:numPr>
          <w:ilvl w:val="1"/>
          <w:numId w:val="17"/>
        </w:numPr>
        <w:tabs>
          <w:tab w:val="right" w:leader="dot" w:pos="9214"/>
        </w:tabs>
        <w:spacing w:line="360" w:lineRule="auto"/>
        <w:ind w:left="1434" w:hanging="441"/>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Form Validation Requirements</w:t>
      </w:r>
      <w:r w:rsidR="005E6019" w:rsidRPr="00A02ECB">
        <w:rPr>
          <w:rFonts w:ascii="Times New Roman" w:eastAsia="Times New Roman" w:hAnsi="Times New Roman" w:cs="Times New Roman"/>
          <w:sz w:val="20"/>
          <w:szCs w:val="20"/>
        </w:rPr>
        <w:tab/>
      </w:r>
      <w:r>
        <w:rPr>
          <w:rFonts w:ascii="Times New Roman" w:eastAsia="Times New Roman" w:hAnsi="Times New Roman" w:cs="Times New Roman"/>
          <w:sz w:val="20"/>
          <w:szCs w:val="20"/>
        </w:rPr>
        <w:t>2</w:t>
      </w:r>
    </w:p>
    <w:p w:rsidR="000F660B" w:rsidRDefault="008137C9" w:rsidP="00FA495E">
      <w:pPr>
        <w:numPr>
          <w:ilvl w:val="1"/>
          <w:numId w:val="17"/>
        </w:numPr>
        <w:tabs>
          <w:tab w:val="right" w:leader="dot" w:pos="9214"/>
        </w:tabs>
        <w:spacing w:line="360" w:lineRule="auto"/>
        <w:ind w:left="1434" w:hanging="441"/>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Form Testing</w:t>
      </w:r>
      <w:r w:rsidR="005E6019" w:rsidRPr="00A02ECB">
        <w:rPr>
          <w:rFonts w:ascii="Times New Roman" w:eastAsia="Times New Roman" w:hAnsi="Times New Roman" w:cs="Times New Roman"/>
          <w:sz w:val="20"/>
          <w:szCs w:val="20"/>
        </w:rPr>
        <w:tab/>
      </w:r>
      <w:r>
        <w:rPr>
          <w:rFonts w:ascii="Times New Roman" w:eastAsia="Times New Roman" w:hAnsi="Times New Roman" w:cs="Times New Roman"/>
          <w:sz w:val="20"/>
          <w:szCs w:val="20"/>
        </w:rPr>
        <w:t>4</w:t>
      </w:r>
    </w:p>
    <w:p w:rsidR="008137C9" w:rsidRDefault="008137C9" w:rsidP="00FA495E">
      <w:pPr>
        <w:numPr>
          <w:ilvl w:val="1"/>
          <w:numId w:val="17"/>
        </w:numPr>
        <w:tabs>
          <w:tab w:val="right" w:leader="dot" w:pos="9214"/>
        </w:tabs>
        <w:spacing w:line="360" w:lineRule="auto"/>
        <w:ind w:left="1434" w:hanging="441"/>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Additional Work Completed</w:t>
      </w:r>
      <w:r>
        <w:rPr>
          <w:rFonts w:ascii="Times New Roman" w:eastAsia="Times New Roman" w:hAnsi="Times New Roman" w:cs="Times New Roman"/>
          <w:sz w:val="20"/>
          <w:szCs w:val="20"/>
        </w:rPr>
        <w:tab/>
        <w:t>6</w:t>
      </w:r>
    </w:p>
    <w:p w:rsidR="008137C9" w:rsidRDefault="008137C9" w:rsidP="00FA495E">
      <w:pPr>
        <w:numPr>
          <w:ilvl w:val="1"/>
          <w:numId w:val="17"/>
        </w:numPr>
        <w:tabs>
          <w:tab w:val="right" w:leader="dot" w:pos="9214"/>
        </w:tabs>
        <w:spacing w:line="360" w:lineRule="auto"/>
        <w:ind w:left="1434" w:hanging="441"/>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Deviations </w:t>
      </w:r>
      <w:r w:rsidR="00482CE4">
        <w:rPr>
          <w:rFonts w:ascii="Times New Roman" w:eastAsia="Times New Roman" w:hAnsi="Times New Roman" w:cs="Times New Roman"/>
          <w:sz w:val="20"/>
          <w:szCs w:val="20"/>
        </w:rPr>
        <w:t>f</w:t>
      </w:r>
      <w:r>
        <w:rPr>
          <w:rFonts w:ascii="Times New Roman" w:eastAsia="Times New Roman" w:hAnsi="Times New Roman" w:cs="Times New Roman"/>
          <w:sz w:val="20"/>
          <w:szCs w:val="20"/>
        </w:rPr>
        <w:t>rom Previous Milestones</w:t>
      </w:r>
      <w:r>
        <w:rPr>
          <w:rFonts w:ascii="Times New Roman" w:eastAsia="Times New Roman" w:hAnsi="Times New Roman" w:cs="Times New Roman"/>
          <w:sz w:val="20"/>
          <w:szCs w:val="20"/>
        </w:rPr>
        <w:tab/>
        <w:t>6</w:t>
      </w:r>
    </w:p>
    <w:p w:rsidR="00AA6475" w:rsidRDefault="00AA6475" w:rsidP="00AA6475">
      <w:pPr>
        <w:numPr>
          <w:ilvl w:val="1"/>
          <w:numId w:val="17"/>
        </w:numPr>
        <w:tabs>
          <w:tab w:val="right" w:leader="dot" w:pos="9214"/>
        </w:tabs>
        <w:spacing w:line="360" w:lineRule="auto"/>
        <w:ind w:left="1434" w:hanging="441"/>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Key Issues Encountered</w:t>
      </w:r>
      <w:r>
        <w:rPr>
          <w:rFonts w:ascii="Times New Roman" w:eastAsia="Times New Roman" w:hAnsi="Times New Roman" w:cs="Times New Roman"/>
          <w:sz w:val="20"/>
          <w:szCs w:val="20"/>
        </w:rPr>
        <w:tab/>
        <w:t>6</w:t>
      </w:r>
    </w:p>
    <w:p w:rsidR="00AA6475" w:rsidRPr="00AA6475" w:rsidRDefault="00AA6475" w:rsidP="00AA6475">
      <w:pPr>
        <w:numPr>
          <w:ilvl w:val="1"/>
          <w:numId w:val="17"/>
        </w:numPr>
        <w:tabs>
          <w:tab w:val="right" w:leader="dot" w:pos="9214"/>
        </w:tabs>
        <w:spacing w:line="360" w:lineRule="auto"/>
        <w:ind w:left="1434" w:hanging="441"/>
        <w:contextualSpacing/>
        <w:rPr>
          <w:rFonts w:ascii="Times New Roman" w:eastAsia="Times New Roman" w:hAnsi="Times New Roman" w:cs="Times New Roman"/>
          <w:sz w:val="20"/>
          <w:szCs w:val="20"/>
        </w:rPr>
      </w:pPr>
      <w:r w:rsidRPr="00AA6475">
        <w:rPr>
          <w:rFonts w:ascii="Times New Roman" w:eastAsia="Times New Roman" w:hAnsi="Times New Roman" w:cs="Times New Roman"/>
          <w:sz w:val="20"/>
          <w:szCs w:val="20"/>
        </w:rPr>
        <w:t>Success and Problems Faced upon Website Publishing and Testing</w:t>
      </w:r>
      <w:r>
        <w:rPr>
          <w:rFonts w:ascii="Times New Roman" w:eastAsia="Times New Roman" w:hAnsi="Times New Roman" w:cs="Times New Roman"/>
          <w:sz w:val="20"/>
          <w:szCs w:val="20"/>
        </w:rPr>
        <w:tab/>
      </w:r>
      <w:r w:rsidR="009A0977">
        <w:rPr>
          <w:rFonts w:ascii="Times New Roman" w:eastAsia="Times New Roman" w:hAnsi="Times New Roman" w:cs="Times New Roman"/>
          <w:sz w:val="20"/>
          <w:szCs w:val="20"/>
        </w:rPr>
        <w:t>7</w:t>
      </w:r>
    </w:p>
    <w:p w:rsidR="008137C9" w:rsidRPr="00AA6475" w:rsidRDefault="008137C9" w:rsidP="002532A1">
      <w:pPr>
        <w:numPr>
          <w:ilvl w:val="1"/>
          <w:numId w:val="17"/>
        </w:numPr>
        <w:tabs>
          <w:tab w:val="right" w:leader="dot" w:pos="9214"/>
        </w:tabs>
        <w:spacing w:line="360" w:lineRule="auto"/>
        <w:ind w:left="1434" w:hanging="441"/>
        <w:contextualSpacing/>
        <w:rPr>
          <w:rFonts w:ascii="Times New Roman" w:eastAsia="Times New Roman" w:hAnsi="Times New Roman" w:cs="Times New Roman"/>
          <w:sz w:val="20"/>
          <w:szCs w:val="20"/>
        </w:rPr>
      </w:pPr>
      <w:r w:rsidRPr="00AA6475">
        <w:rPr>
          <w:rFonts w:ascii="Times New Roman" w:eastAsia="Times New Roman" w:hAnsi="Times New Roman" w:cs="Times New Roman"/>
          <w:sz w:val="20"/>
          <w:szCs w:val="20"/>
        </w:rPr>
        <w:t>Widgets</w:t>
      </w:r>
      <w:r w:rsidR="00F917A1" w:rsidRPr="00AA6475">
        <w:rPr>
          <w:rFonts w:ascii="Times New Roman" w:eastAsia="Times New Roman" w:hAnsi="Times New Roman" w:cs="Times New Roman"/>
          <w:sz w:val="20"/>
          <w:szCs w:val="20"/>
        </w:rPr>
        <w:t xml:space="preserve"> and jQuery</w:t>
      </w:r>
      <w:r w:rsidR="00D20D37" w:rsidRPr="00AA6475">
        <w:rPr>
          <w:rFonts w:ascii="Times New Roman" w:eastAsia="Times New Roman" w:hAnsi="Times New Roman" w:cs="Times New Roman"/>
          <w:sz w:val="20"/>
          <w:szCs w:val="20"/>
        </w:rPr>
        <w:tab/>
        <w:t>7</w:t>
      </w:r>
    </w:p>
    <w:p w:rsidR="008137C9" w:rsidRPr="00A02ECB" w:rsidRDefault="00482CE4" w:rsidP="00FA495E">
      <w:pPr>
        <w:numPr>
          <w:ilvl w:val="1"/>
          <w:numId w:val="17"/>
        </w:numPr>
        <w:tabs>
          <w:tab w:val="right" w:leader="dot" w:pos="9214"/>
        </w:tabs>
        <w:spacing w:line="360" w:lineRule="auto"/>
        <w:ind w:left="1434" w:hanging="441"/>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Testing w</w:t>
      </w:r>
      <w:r w:rsidR="00BC1F13">
        <w:rPr>
          <w:rFonts w:ascii="Times New Roman" w:eastAsia="Times New Roman" w:hAnsi="Times New Roman" w:cs="Times New Roman"/>
          <w:sz w:val="20"/>
          <w:szCs w:val="20"/>
        </w:rPr>
        <w:t>ith JavaScript Disabled</w:t>
      </w:r>
      <w:r w:rsidR="00BC1F13">
        <w:rPr>
          <w:rFonts w:ascii="Times New Roman" w:eastAsia="Times New Roman" w:hAnsi="Times New Roman" w:cs="Times New Roman"/>
          <w:sz w:val="20"/>
          <w:szCs w:val="20"/>
        </w:rPr>
        <w:tab/>
        <w:t>7</w:t>
      </w:r>
    </w:p>
    <w:p w:rsidR="000F660B" w:rsidRPr="00A02ECB" w:rsidRDefault="000F660B" w:rsidP="000F660B">
      <w:pPr>
        <w:jc w:val="center"/>
        <w:rPr>
          <w:rFonts w:ascii="Times New Roman" w:eastAsia="Times New Roman" w:hAnsi="Times New Roman" w:cs="Times New Roman"/>
          <w:b/>
          <w:sz w:val="40"/>
          <w:szCs w:val="40"/>
        </w:rPr>
      </w:pPr>
    </w:p>
    <w:p w:rsidR="000F660B" w:rsidRPr="00A02ECB" w:rsidRDefault="000F660B" w:rsidP="000F660B">
      <w:pPr>
        <w:jc w:val="center"/>
        <w:rPr>
          <w:rFonts w:ascii="Times New Roman" w:hAnsi="Times New Roman" w:cs="Times New Roman"/>
        </w:rPr>
      </w:pPr>
      <w:r w:rsidRPr="00A02ECB">
        <w:rPr>
          <w:rFonts w:ascii="Times New Roman" w:eastAsia="Times New Roman" w:hAnsi="Times New Roman" w:cs="Times New Roman"/>
          <w:b/>
          <w:sz w:val="40"/>
          <w:szCs w:val="40"/>
        </w:rPr>
        <w:t>Appendix</w:t>
      </w:r>
    </w:p>
    <w:p w:rsidR="000F660B" w:rsidRPr="00A02ECB" w:rsidRDefault="000F660B" w:rsidP="000F660B">
      <w:pPr>
        <w:spacing w:line="360" w:lineRule="auto"/>
        <w:rPr>
          <w:rFonts w:ascii="Times New Roman" w:hAnsi="Times New Roman" w:cs="Times New Roman"/>
        </w:rPr>
      </w:pPr>
    </w:p>
    <w:p w:rsidR="000F660B" w:rsidRPr="00A02ECB" w:rsidRDefault="000F660B" w:rsidP="000F660B">
      <w:pPr>
        <w:spacing w:line="360" w:lineRule="auto"/>
        <w:contextualSpacing/>
        <w:rPr>
          <w:rFonts w:ascii="Times New Roman" w:eastAsia="Times New Roman" w:hAnsi="Times New Roman" w:cs="Times New Roman"/>
          <w:b/>
        </w:rPr>
      </w:pPr>
      <w:r w:rsidRPr="00A02ECB">
        <w:rPr>
          <w:rFonts w:ascii="Times New Roman" w:eastAsia="Times New Roman" w:hAnsi="Times New Roman" w:cs="Times New Roman"/>
          <w:b/>
        </w:rPr>
        <w:t>I.</w:t>
      </w:r>
      <w:r w:rsidRPr="00A02ECB">
        <w:rPr>
          <w:rFonts w:ascii="Times New Roman" w:eastAsia="Times New Roman" w:hAnsi="Times New Roman" w:cs="Times New Roman"/>
          <w:b/>
        </w:rPr>
        <w:tab/>
        <w:t>Website Design</w:t>
      </w:r>
    </w:p>
    <w:p w:rsidR="000F660B" w:rsidRPr="00A02ECB" w:rsidRDefault="000F660B" w:rsidP="00906DCB">
      <w:pPr>
        <w:numPr>
          <w:ilvl w:val="1"/>
          <w:numId w:val="18"/>
        </w:numPr>
        <w:tabs>
          <w:tab w:val="right" w:leader="dot" w:pos="9214"/>
        </w:tabs>
        <w:spacing w:line="360" w:lineRule="auto"/>
        <w:ind w:hanging="448"/>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Purpose and Goal</w:t>
      </w:r>
      <w:r w:rsidR="00906DCB" w:rsidRPr="00A02ECB">
        <w:rPr>
          <w:rFonts w:ascii="Times New Roman" w:eastAsia="Times New Roman" w:hAnsi="Times New Roman" w:cs="Times New Roman"/>
          <w:sz w:val="20"/>
          <w:szCs w:val="20"/>
        </w:rPr>
        <w:t>s</w:t>
      </w:r>
      <w:r w:rsidR="00906DCB" w:rsidRPr="00A02ECB">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7</w:t>
      </w:r>
    </w:p>
    <w:p w:rsidR="000F660B" w:rsidRPr="00A02ECB" w:rsidRDefault="000F660B" w:rsidP="00906DCB">
      <w:pPr>
        <w:numPr>
          <w:ilvl w:val="1"/>
          <w:numId w:val="18"/>
        </w:numPr>
        <w:tabs>
          <w:tab w:val="right" w:leader="dot" w:pos="9214"/>
        </w:tabs>
        <w:spacing w:line="360" w:lineRule="auto"/>
        <w:ind w:hanging="448"/>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Target Audience</w:t>
      </w:r>
      <w:r w:rsidRPr="00A02ECB">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7</w:t>
      </w:r>
    </w:p>
    <w:p w:rsidR="000F660B" w:rsidRPr="00A02ECB" w:rsidRDefault="000F660B" w:rsidP="00906DCB">
      <w:pPr>
        <w:numPr>
          <w:ilvl w:val="1"/>
          <w:numId w:val="18"/>
        </w:numPr>
        <w:tabs>
          <w:tab w:val="right" w:leader="dot" w:pos="9214"/>
        </w:tabs>
        <w:spacing w:line="360" w:lineRule="auto"/>
        <w:ind w:hanging="448"/>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Content of Website</w:t>
      </w:r>
      <w:r w:rsidRPr="00A02ECB">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7</w:t>
      </w:r>
    </w:p>
    <w:p w:rsidR="000F660B" w:rsidRPr="00A02ECB" w:rsidRDefault="000F660B" w:rsidP="00906DCB">
      <w:pPr>
        <w:numPr>
          <w:ilvl w:val="1"/>
          <w:numId w:val="18"/>
        </w:numPr>
        <w:tabs>
          <w:tab w:val="right" w:leader="dot" w:pos="9214"/>
        </w:tabs>
        <w:spacing w:line="360" w:lineRule="auto"/>
        <w:ind w:hanging="448"/>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Website Success Factors</w:t>
      </w:r>
      <w:r w:rsidRPr="00A02ECB">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7</w:t>
      </w:r>
    </w:p>
    <w:p w:rsidR="000F660B" w:rsidRPr="00A02ECB" w:rsidRDefault="000F660B" w:rsidP="00906DCB">
      <w:pPr>
        <w:numPr>
          <w:ilvl w:val="1"/>
          <w:numId w:val="18"/>
        </w:numPr>
        <w:tabs>
          <w:tab w:val="right" w:leader="dot" w:pos="9214"/>
        </w:tabs>
        <w:spacing w:line="360" w:lineRule="auto"/>
        <w:ind w:hanging="448"/>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Critique and Comparison</w:t>
      </w:r>
      <w:r w:rsidRPr="00A02ECB">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8</w:t>
      </w:r>
    </w:p>
    <w:p w:rsidR="000F660B" w:rsidRPr="00A02ECB" w:rsidRDefault="000F660B" w:rsidP="00906DCB">
      <w:pPr>
        <w:numPr>
          <w:ilvl w:val="1"/>
          <w:numId w:val="18"/>
        </w:numPr>
        <w:tabs>
          <w:tab w:val="right" w:leader="dot" w:pos="9214"/>
        </w:tabs>
        <w:spacing w:line="360" w:lineRule="auto"/>
        <w:ind w:hanging="448"/>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Functional Requirements</w:t>
      </w:r>
      <w:r w:rsidRPr="00A02ECB">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8</w:t>
      </w:r>
    </w:p>
    <w:p w:rsidR="000F660B" w:rsidRPr="00A02ECB" w:rsidRDefault="000F660B" w:rsidP="00906DCB">
      <w:pPr>
        <w:numPr>
          <w:ilvl w:val="1"/>
          <w:numId w:val="18"/>
        </w:numPr>
        <w:tabs>
          <w:tab w:val="right" w:leader="dot" w:pos="9214"/>
        </w:tabs>
        <w:spacing w:line="360" w:lineRule="auto"/>
        <w:ind w:hanging="448"/>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Project Work Plan</w:t>
      </w:r>
      <w:r w:rsidRPr="00A02ECB">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8</w:t>
      </w:r>
    </w:p>
    <w:p w:rsidR="000F660B" w:rsidRPr="00A02ECB" w:rsidRDefault="000F660B" w:rsidP="000F660B">
      <w:pPr>
        <w:spacing w:line="360" w:lineRule="auto"/>
        <w:contextualSpacing/>
        <w:rPr>
          <w:rFonts w:ascii="Times New Roman" w:eastAsia="Times New Roman" w:hAnsi="Times New Roman" w:cs="Times New Roman"/>
          <w:b/>
        </w:rPr>
      </w:pPr>
      <w:r w:rsidRPr="00A02ECB">
        <w:rPr>
          <w:rFonts w:ascii="Times New Roman" w:eastAsia="Times New Roman" w:hAnsi="Times New Roman" w:cs="Times New Roman"/>
          <w:b/>
        </w:rPr>
        <w:t>II.</w:t>
      </w:r>
      <w:r w:rsidRPr="00A02ECB">
        <w:rPr>
          <w:rFonts w:ascii="Times New Roman" w:eastAsia="Times New Roman" w:hAnsi="Times New Roman" w:cs="Times New Roman"/>
          <w:b/>
        </w:rPr>
        <w:tab/>
        <w:t>Site Map and Page Design</w:t>
      </w:r>
    </w:p>
    <w:p w:rsidR="000F660B" w:rsidRPr="00A02ECB" w:rsidRDefault="000F660B" w:rsidP="00906DCB">
      <w:pPr>
        <w:numPr>
          <w:ilvl w:val="1"/>
          <w:numId w:val="17"/>
        </w:numPr>
        <w:tabs>
          <w:tab w:val="right" w:leader="dot" w:pos="9214"/>
        </w:tabs>
        <w:spacing w:line="360" w:lineRule="auto"/>
        <w:ind w:hanging="448"/>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Site Map</w:t>
      </w:r>
      <w:r w:rsidR="00906DCB" w:rsidRPr="00A02ECB">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9</w:t>
      </w:r>
    </w:p>
    <w:p w:rsidR="000F660B" w:rsidRPr="00A02ECB" w:rsidRDefault="000F660B" w:rsidP="00906DCB">
      <w:pPr>
        <w:numPr>
          <w:ilvl w:val="1"/>
          <w:numId w:val="17"/>
        </w:numPr>
        <w:tabs>
          <w:tab w:val="right" w:leader="dot" w:pos="9214"/>
        </w:tabs>
        <w:spacing w:line="360" w:lineRule="auto"/>
        <w:ind w:hanging="448"/>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Color Scheme</w:t>
      </w:r>
      <w:r w:rsidR="00906DCB" w:rsidRPr="00A02ECB">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10</w:t>
      </w:r>
    </w:p>
    <w:p w:rsidR="000F660B" w:rsidRPr="00A02ECB" w:rsidRDefault="000F660B" w:rsidP="00906DCB">
      <w:pPr>
        <w:numPr>
          <w:ilvl w:val="1"/>
          <w:numId w:val="17"/>
        </w:numPr>
        <w:tabs>
          <w:tab w:val="right" w:leader="dot" w:pos="9214"/>
        </w:tabs>
        <w:spacing w:line="360" w:lineRule="auto"/>
        <w:ind w:hanging="448"/>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Wireframes</w:t>
      </w:r>
      <w:r w:rsidR="00906DCB" w:rsidRPr="00A02ECB">
        <w:rPr>
          <w:rFonts w:ascii="Times New Roman" w:eastAsia="Times New Roman" w:hAnsi="Times New Roman" w:cs="Times New Roman"/>
          <w:sz w:val="20"/>
          <w:szCs w:val="20"/>
        </w:rPr>
        <w:tab/>
      </w:r>
      <w:r w:rsidRPr="00A02ECB">
        <w:rPr>
          <w:rFonts w:ascii="Times New Roman" w:eastAsia="Times New Roman" w:hAnsi="Times New Roman" w:cs="Times New Roman"/>
          <w:sz w:val="20"/>
          <w:szCs w:val="20"/>
        </w:rPr>
        <w:t>1</w:t>
      </w:r>
      <w:r w:rsidR="00437048">
        <w:rPr>
          <w:rFonts w:ascii="Times New Roman" w:eastAsia="Times New Roman" w:hAnsi="Times New Roman" w:cs="Times New Roman"/>
          <w:sz w:val="20"/>
          <w:szCs w:val="20"/>
        </w:rPr>
        <w:t>0</w:t>
      </w:r>
    </w:p>
    <w:p w:rsidR="000F660B" w:rsidRPr="00A02ECB" w:rsidRDefault="000F660B" w:rsidP="00906DCB">
      <w:pPr>
        <w:numPr>
          <w:ilvl w:val="1"/>
          <w:numId w:val="17"/>
        </w:numPr>
        <w:tabs>
          <w:tab w:val="right" w:leader="dot" w:pos="9214"/>
        </w:tabs>
        <w:spacing w:line="360" w:lineRule="auto"/>
        <w:ind w:hanging="448"/>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Prints</w:t>
      </w:r>
      <w:r w:rsidR="00906DCB" w:rsidRPr="00A02ECB">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23</w:t>
      </w:r>
    </w:p>
    <w:p w:rsidR="000F660B" w:rsidRPr="00A02ECB" w:rsidRDefault="000F660B" w:rsidP="000F660B">
      <w:pPr>
        <w:spacing w:line="360" w:lineRule="auto"/>
        <w:contextualSpacing/>
        <w:rPr>
          <w:rFonts w:ascii="Times New Roman" w:eastAsia="Times New Roman" w:hAnsi="Times New Roman" w:cs="Times New Roman"/>
          <w:b/>
        </w:rPr>
      </w:pPr>
      <w:r w:rsidRPr="00A02ECB">
        <w:rPr>
          <w:rFonts w:ascii="Times New Roman" w:eastAsia="Times New Roman" w:hAnsi="Times New Roman" w:cs="Times New Roman"/>
          <w:b/>
        </w:rPr>
        <w:t>III.</w:t>
      </w:r>
      <w:r w:rsidRPr="00A02ECB">
        <w:rPr>
          <w:rFonts w:ascii="Times New Roman" w:eastAsia="Times New Roman" w:hAnsi="Times New Roman" w:cs="Times New Roman"/>
          <w:b/>
        </w:rPr>
        <w:tab/>
        <w:t>Skeleton Site with Layout, Tables and Form</w:t>
      </w:r>
    </w:p>
    <w:p w:rsidR="000F660B" w:rsidRPr="00A02ECB" w:rsidRDefault="000F660B" w:rsidP="008137C9">
      <w:pPr>
        <w:numPr>
          <w:ilvl w:val="1"/>
          <w:numId w:val="17"/>
        </w:numPr>
        <w:tabs>
          <w:tab w:val="right" w:leader="dot" w:pos="9214"/>
        </w:tabs>
        <w:spacing w:line="360" w:lineRule="auto"/>
        <w:ind w:hanging="447"/>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Technical Design</w:t>
      </w:r>
      <w:r w:rsidR="00906DCB" w:rsidRPr="00A02ECB">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35</w:t>
      </w:r>
    </w:p>
    <w:p w:rsidR="000F660B" w:rsidRPr="00A02ECB" w:rsidRDefault="000F660B" w:rsidP="008137C9">
      <w:pPr>
        <w:numPr>
          <w:ilvl w:val="1"/>
          <w:numId w:val="17"/>
        </w:numPr>
        <w:tabs>
          <w:tab w:val="right" w:leader="dot" w:pos="9214"/>
        </w:tabs>
        <w:spacing w:line="360" w:lineRule="auto"/>
        <w:ind w:hanging="447"/>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External Stylesheets</w:t>
      </w:r>
      <w:r w:rsidR="00906DCB" w:rsidRPr="00A02ECB">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38</w:t>
      </w:r>
    </w:p>
    <w:p w:rsidR="000F660B" w:rsidRPr="00A02ECB" w:rsidRDefault="000F660B" w:rsidP="008137C9">
      <w:pPr>
        <w:numPr>
          <w:ilvl w:val="1"/>
          <w:numId w:val="17"/>
        </w:numPr>
        <w:tabs>
          <w:tab w:val="right" w:leader="dot" w:pos="9214"/>
        </w:tabs>
        <w:spacing w:line="360" w:lineRule="auto"/>
        <w:ind w:hanging="447"/>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Prototype Page</w:t>
      </w:r>
      <w:r w:rsidR="00906DCB" w:rsidRPr="00A02ECB">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38</w:t>
      </w:r>
    </w:p>
    <w:p w:rsidR="004C40D1" w:rsidRPr="008A7A07" w:rsidRDefault="000F660B" w:rsidP="008A7A07">
      <w:pPr>
        <w:numPr>
          <w:ilvl w:val="1"/>
          <w:numId w:val="17"/>
        </w:numPr>
        <w:tabs>
          <w:tab w:val="right" w:leader="dot" w:pos="9214"/>
        </w:tabs>
        <w:spacing w:line="360" w:lineRule="auto"/>
        <w:ind w:hanging="447"/>
        <w:contextualSpacing/>
        <w:rPr>
          <w:rFonts w:ascii="Times New Roman" w:eastAsia="Times New Roman" w:hAnsi="Times New Roman" w:cs="Times New Roman"/>
          <w:sz w:val="20"/>
          <w:szCs w:val="20"/>
        </w:rPr>
      </w:pPr>
      <w:r w:rsidRPr="008137C9">
        <w:rPr>
          <w:rFonts w:ascii="Times New Roman" w:eastAsia="Times New Roman" w:hAnsi="Times New Roman" w:cs="Times New Roman"/>
          <w:sz w:val="20"/>
          <w:szCs w:val="20"/>
        </w:rPr>
        <w:t>A/B Testing</w:t>
      </w:r>
      <w:r w:rsidR="00906DCB" w:rsidRPr="008137C9">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39</w:t>
      </w:r>
    </w:p>
    <w:p w:rsidR="00DF03D4" w:rsidRPr="00A02ECB" w:rsidRDefault="00DF03D4" w:rsidP="00DF03D4">
      <w:pPr>
        <w:spacing w:line="360" w:lineRule="auto"/>
        <w:contextualSpacing/>
        <w:rPr>
          <w:rFonts w:ascii="Times New Roman" w:eastAsia="Times New Roman" w:hAnsi="Times New Roman" w:cs="Times New Roman"/>
          <w:b/>
        </w:rPr>
      </w:pPr>
      <w:r w:rsidRPr="00A02ECB">
        <w:rPr>
          <w:rFonts w:ascii="Times New Roman" w:eastAsia="Times New Roman" w:hAnsi="Times New Roman" w:cs="Times New Roman"/>
          <w:b/>
        </w:rPr>
        <w:lastRenderedPageBreak/>
        <w:t>IV.</w:t>
      </w:r>
      <w:r w:rsidRPr="00A02ECB">
        <w:rPr>
          <w:rFonts w:ascii="Times New Roman" w:eastAsia="Times New Roman" w:hAnsi="Times New Roman" w:cs="Times New Roman"/>
          <w:b/>
        </w:rPr>
        <w:tab/>
        <w:t>Deployed Javascript-enabled site (validated, tested)</w:t>
      </w:r>
    </w:p>
    <w:p w:rsidR="00470841" w:rsidRDefault="00470841" w:rsidP="00470841">
      <w:pPr>
        <w:rPr>
          <w:rStyle w:val="fontstyle01"/>
          <w:rFonts w:ascii="Times New Roman" w:hAnsi="Times New Roman" w:cs="Times New Roman"/>
          <w:b/>
          <w:sz w:val="24"/>
        </w:rPr>
      </w:pPr>
      <w:r w:rsidRPr="00A02ECB">
        <w:rPr>
          <w:rStyle w:val="fontstyle01"/>
          <w:rFonts w:ascii="Times New Roman" w:hAnsi="Times New Roman" w:cs="Times New Roman"/>
          <w:b/>
          <w:sz w:val="24"/>
        </w:rPr>
        <w:t xml:space="preserve">URL </w:t>
      </w:r>
    </w:p>
    <w:p w:rsidR="00470841" w:rsidRPr="00A02ECB" w:rsidRDefault="00470841" w:rsidP="00470841">
      <w:pPr>
        <w:rPr>
          <w:rStyle w:val="fontstyle01"/>
          <w:rFonts w:ascii="Times New Roman" w:hAnsi="Times New Roman" w:cs="Times New Roman"/>
          <w:b/>
          <w:sz w:val="24"/>
        </w:rPr>
      </w:pPr>
    </w:p>
    <w:p w:rsidR="00470841" w:rsidRPr="00A02ECB" w:rsidRDefault="00470841" w:rsidP="004E3BB7">
      <w:pPr>
        <w:rPr>
          <w:rStyle w:val="fontstyle01"/>
          <w:rFonts w:ascii="Times New Roman" w:hAnsi="Times New Roman" w:cs="Times New Roman"/>
          <w:b/>
        </w:rPr>
      </w:pPr>
      <w:r w:rsidRPr="00A02ECB">
        <w:rPr>
          <w:rStyle w:val="fontstyle01"/>
          <w:rFonts w:ascii="Times New Roman" w:hAnsi="Times New Roman" w:cs="Times New Roman"/>
        </w:rPr>
        <w:t>http://students.bcitdev.com/A01005523/Milestone4Directory/</w:t>
      </w:r>
      <w:r w:rsidR="00E95918">
        <w:rPr>
          <w:rStyle w:val="fontstyle01"/>
          <w:rFonts w:ascii="Times New Roman" w:hAnsi="Times New Roman" w:cs="Times New Roman"/>
        </w:rPr>
        <w:t>views</w:t>
      </w:r>
      <w:r w:rsidRPr="00A02ECB">
        <w:rPr>
          <w:rStyle w:val="fontstyle01"/>
          <w:rFonts w:ascii="Times New Roman" w:hAnsi="Times New Roman" w:cs="Times New Roman"/>
        </w:rPr>
        <w:t>/index.html</w:t>
      </w:r>
      <w:r w:rsidRPr="00A02ECB">
        <w:rPr>
          <w:rStyle w:val="fontstyle21"/>
          <w:rFonts w:ascii="Times New Roman" w:hAnsi="Times New Roman" w:cs="Times New Roman"/>
          <w:b/>
        </w:rPr>
        <w:br/>
      </w:r>
    </w:p>
    <w:p w:rsidR="00470841" w:rsidRDefault="00470841" w:rsidP="00470841">
      <w:pPr>
        <w:rPr>
          <w:rStyle w:val="fontstyle01"/>
          <w:rFonts w:ascii="Times New Roman" w:hAnsi="Times New Roman" w:cs="Times New Roman"/>
          <w:b/>
          <w:sz w:val="24"/>
          <w:szCs w:val="24"/>
        </w:rPr>
      </w:pPr>
      <w:r w:rsidRPr="00A02ECB">
        <w:rPr>
          <w:rStyle w:val="fontstyle01"/>
          <w:rFonts w:ascii="Times New Roman" w:hAnsi="Times New Roman" w:cs="Times New Roman"/>
          <w:b/>
          <w:sz w:val="24"/>
          <w:szCs w:val="24"/>
        </w:rPr>
        <w:t xml:space="preserve">List </w:t>
      </w:r>
      <w:r w:rsidR="006116E3">
        <w:rPr>
          <w:rStyle w:val="fontstyle01"/>
          <w:rFonts w:ascii="Times New Roman" w:hAnsi="Times New Roman" w:cs="Times New Roman"/>
          <w:b/>
          <w:sz w:val="24"/>
          <w:szCs w:val="24"/>
        </w:rPr>
        <w:t>of Completed Items</w:t>
      </w:r>
    </w:p>
    <w:p w:rsidR="00470841" w:rsidRPr="00A02ECB" w:rsidRDefault="00470841" w:rsidP="00470841">
      <w:pPr>
        <w:rPr>
          <w:rStyle w:val="fontstyle01"/>
          <w:rFonts w:ascii="Times New Roman" w:hAnsi="Times New Roman" w:cs="Times New Roman"/>
          <w:b/>
          <w:sz w:val="24"/>
          <w:szCs w:val="24"/>
        </w:rPr>
      </w:pPr>
    </w:p>
    <w:p w:rsidR="00470841" w:rsidRPr="00A02ECB" w:rsidRDefault="00470841" w:rsidP="00470841">
      <w:pPr>
        <w:rPr>
          <w:rStyle w:val="fontstyle01"/>
          <w:rFonts w:ascii="Times New Roman" w:hAnsi="Times New Roman" w:cs="Times New Roman"/>
        </w:rPr>
      </w:pPr>
      <w:r w:rsidRPr="00A02ECB">
        <w:rPr>
          <w:rStyle w:val="fontstyle01"/>
          <w:rFonts w:ascii="Times New Roman" w:hAnsi="Times New Roman" w:cs="Times New Roman"/>
        </w:rPr>
        <w:t>backtop.js</w:t>
      </w:r>
    </w:p>
    <w:p w:rsidR="00470841" w:rsidRPr="00A02ECB" w:rsidRDefault="00470841" w:rsidP="00470841">
      <w:pPr>
        <w:rPr>
          <w:rStyle w:val="fontstyle01"/>
          <w:rFonts w:ascii="Times New Roman" w:hAnsi="Times New Roman" w:cs="Times New Roman"/>
        </w:rPr>
      </w:pPr>
      <w:r w:rsidRPr="00A02ECB">
        <w:rPr>
          <w:rStyle w:val="fontstyle01"/>
          <w:rFonts w:ascii="Times New Roman" w:hAnsi="Times New Roman" w:cs="Times New Roman"/>
        </w:rPr>
        <w:t>cart.js</w:t>
      </w:r>
    </w:p>
    <w:p w:rsidR="00470841" w:rsidRPr="00A02ECB" w:rsidRDefault="00470841" w:rsidP="00470841">
      <w:pPr>
        <w:rPr>
          <w:rStyle w:val="fontstyle01"/>
          <w:rFonts w:ascii="Times New Roman" w:hAnsi="Times New Roman" w:cs="Times New Roman"/>
        </w:rPr>
      </w:pPr>
      <w:r w:rsidRPr="00A02ECB">
        <w:rPr>
          <w:rStyle w:val="fontstyle01"/>
          <w:rFonts w:ascii="Times New Roman" w:hAnsi="Times New Roman" w:cs="Times New Roman"/>
        </w:rPr>
        <w:t>catering.js</w:t>
      </w:r>
    </w:p>
    <w:p w:rsidR="00470841" w:rsidRPr="00A02ECB" w:rsidRDefault="00470841" w:rsidP="00470841">
      <w:pPr>
        <w:rPr>
          <w:rStyle w:val="fontstyle01"/>
          <w:rFonts w:ascii="Times New Roman" w:hAnsi="Times New Roman" w:cs="Times New Roman"/>
        </w:rPr>
      </w:pPr>
      <w:r w:rsidRPr="00A02ECB">
        <w:rPr>
          <w:rStyle w:val="fontstyle01"/>
          <w:rFonts w:ascii="Times New Roman" w:hAnsi="Times New Roman" w:cs="Times New Roman"/>
        </w:rPr>
        <w:t>contact.js</w:t>
      </w:r>
    </w:p>
    <w:p w:rsidR="00470841" w:rsidRPr="00A02ECB" w:rsidRDefault="00470841" w:rsidP="00470841">
      <w:pPr>
        <w:rPr>
          <w:rFonts w:ascii="Times New Roman" w:hAnsi="Times New Roman" w:cs="Times New Roman"/>
          <w:color w:val="000000"/>
          <w:sz w:val="22"/>
          <w:szCs w:val="22"/>
        </w:rPr>
      </w:pPr>
      <w:r w:rsidRPr="00A02ECB">
        <w:rPr>
          <w:rFonts w:ascii="Times New Roman" w:hAnsi="Times New Roman" w:cs="Times New Roman"/>
          <w:color w:val="000000"/>
          <w:sz w:val="22"/>
          <w:szCs w:val="22"/>
        </w:rPr>
        <w:t>index.js</w:t>
      </w:r>
    </w:p>
    <w:p w:rsidR="00470841" w:rsidRPr="00A02ECB" w:rsidRDefault="00470841" w:rsidP="00470841">
      <w:pPr>
        <w:rPr>
          <w:rFonts w:ascii="Times New Roman" w:hAnsi="Times New Roman" w:cs="Times New Roman"/>
          <w:color w:val="000000"/>
          <w:sz w:val="22"/>
          <w:szCs w:val="22"/>
        </w:rPr>
      </w:pPr>
      <w:r w:rsidRPr="00A02ECB">
        <w:rPr>
          <w:rFonts w:ascii="Times New Roman" w:hAnsi="Times New Roman" w:cs="Times New Roman"/>
          <w:color w:val="000000"/>
          <w:sz w:val="22"/>
          <w:szCs w:val="22"/>
        </w:rPr>
        <w:t>popup.js</w:t>
      </w:r>
    </w:p>
    <w:p w:rsidR="00470841" w:rsidRPr="00A02ECB" w:rsidRDefault="00470841" w:rsidP="00470841">
      <w:pPr>
        <w:rPr>
          <w:rFonts w:ascii="Times New Roman" w:hAnsi="Times New Roman" w:cs="Times New Roman"/>
          <w:color w:val="000000"/>
          <w:sz w:val="22"/>
          <w:szCs w:val="22"/>
        </w:rPr>
      </w:pPr>
      <w:r w:rsidRPr="00A02ECB">
        <w:rPr>
          <w:rFonts w:ascii="Times New Roman" w:hAnsi="Times New Roman" w:cs="Times New Roman"/>
          <w:color w:val="000000"/>
          <w:sz w:val="22"/>
          <w:szCs w:val="22"/>
        </w:rPr>
        <w:t>products.js</w:t>
      </w:r>
    </w:p>
    <w:p w:rsidR="00470841" w:rsidRDefault="00470841" w:rsidP="00470841">
      <w:pPr>
        <w:rPr>
          <w:rFonts w:ascii="Times New Roman" w:hAnsi="Times New Roman" w:cs="Times New Roman"/>
          <w:color w:val="000000"/>
          <w:sz w:val="22"/>
          <w:szCs w:val="22"/>
        </w:rPr>
      </w:pPr>
      <w:r w:rsidRPr="00A02ECB">
        <w:rPr>
          <w:rFonts w:ascii="Times New Roman" w:hAnsi="Times New Roman" w:cs="Times New Roman"/>
          <w:color w:val="000000"/>
          <w:sz w:val="22"/>
          <w:szCs w:val="22"/>
        </w:rPr>
        <w:t>signin.js</w:t>
      </w:r>
    </w:p>
    <w:p w:rsidR="00470841" w:rsidRDefault="00470841" w:rsidP="004A0A0A">
      <w:pPr>
        <w:rPr>
          <w:rFonts w:ascii="Times New Roman" w:hAnsi="Times New Roman" w:cs="Times New Roman"/>
          <w:b/>
          <w:sz w:val="24"/>
          <w:szCs w:val="24"/>
        </w:rPr>
      </w:pPr>
    </w:p>
    <w:p w:rsidR="004A0A0A" w:rsidRPr="004A0A0A" w:rsidRDefault="004A0A0A" w:rsidP="004A0A0A">
      <w:pPr>
        <w:rPr>
          <w:rFonts w:ascii="Times New Roman" w:hAnsi="Times New Roman" w:cs="Times New Roman"/>
          <w:b/>
          <w:sz w:val="24"/>
          <w:szCs w:val="24"/>
        </w:rPr>
      </w:pPr>
      <w:r>
        <w:rPr>
          <w:rFonts w:ascii="Times New Roman" w:hAnsi="Times New Roman" w:cs="Times New Roman"/>
          <w:b/>
          <w:sz w:val="24"/>
          <w:szCs w:val="24"/>
        </w:rPr>
        <w:t>Form Validation Requirements</w:t>
      </w:r>
    </w:p>
    <w:p w:rsidR="004A0A0A" w:rsidRDefault="004A0A0A">
      <w:pPr>
        <w:rPr>
          <w:rFonts w:ascii="Times New Roman" w:hAnsi="Times New Roman" w:cs="Times New Roman"/>
        </w:rPr>
      </w:pPr>
    </w:p>
    <w:p w:rsidR="00961ACE" w:rsidRDefault="00BB2A3E" w:rsidP="00E80B5B">
      <w:pPr>
        <w:rPr>
          <w:rFonts w:ascii="Times New Roman" w:hAnsi="Times New Roman" w:cs="Times New Roman"/>
          <w:sz w:val="22"/>
          <w:szCs w:val="22"/>
        </w:rPr>
      </w:pPr>
      <w:r>
        <w:rPr>
          <w:rFonts w:ascii="Times New Roman" w:hAnsi="Times New Roman" w:cs="Times New Roman"/>
          <w:sz w:val="22"/>
          <w:szCs w:val="22"/>
        </w:rPr>
        <w:t xml:space="preserve">All </w:t>
      </w:r>
      <w:r w:rsidR="002F2964">
        <w:rPr>
          <w:rFonts w:ascii="Times New Roman" w:hAnsi="Times New Roman" w:cs="Times New Roman"/>
          <w:sz w:val="22"/>
          <w:szCs w:val="22"/>
        </w:rPr>
        <w:t xml:space="preserve">submission </w:t>
      </w:r>
      <w:r>
        <w:rPr>
          <w:rFonts w:ascii="Times New Roman" w:hAnsi="Times New Roman" w:cs="Times New Roman"/>
          <w:sz w:val="22"/>
          <w:szCs w:val="22"/>
        </w:rPr>
        <w:t xml:space="preserve">fields </w:t>
      </w:r>
      <w:r w:rsidR="00FD0518">
        <w:rPr>
          <w:rFonts w:ascii="Times New Roman" w:hAnsi="Times New Roman" w:cs="Times New Roman"/>
          <w:sz w:val="22"/>
          <w:szCs w:val="22"/>
        </w:rPr>
        <w:t xml:space="preserve">that required </w:t>
      </w:r>
      <w:r w:rsidR="00F67EEA">
        <w:rPr>
          <w:rFonts w:ascii="Times New Roman" w:hAnsi="Times New Roman" w:cs="Times New Roman"/>
          <w:sz w:val="22"/>
          <w:szCs w:val="22"/>
        </w:rPr>
        <w:t xml:space="preserve">server-side </w:t>
      </w:r>
      <w:r w:rsidR="008B68B8">
        <w:rPr>
          <w:rFonts w:ascii="Times New Roman" w:hAnsi="Times New Roman" w:cs="Times New Roman"/>
          <w:sz w:val="22"/>
          <w:szCs w:val="22"/>
        </w:rPr>
        <w:t xml:space="preserve">validation </w:t>
      </w:r>
      <w:r w:rsidR="00DA3C11">
        <w:rPr>
          <w:rFonts w:ascii="Times New Roman" w:hAnsi="Times New Roman" w:cs="Times New Roman"/>
          <w:sz w:val="22"/>
          <w:szCs w:val="22"/>
        </w:rPr>
        <w:t xml:space="preserve">have been </w:t>
      </w:r>
      <w:r>
        <w:rPr>
          <w:rFonts w:ascii="Times New Roman" w:hAnsi="Times New Roman" w:cs="Times New Roman"/>
          <w:sz w:val="22"/>
          <w:szCs w:val="22"/>
        </w:rPr>
        <w:t xml:space="preserve">validated upon being filled and upon submission. </w:t>
      </w:r>
      <w:r w:rsidR="00C13FBC">
        <w:rPr>
          <w:rFonts w:ascii="Times New Roman" w:hAnsi="Times New Roman" w:cs="Times New Roman"/>
          <w:sz w:val="22"/>
          <w:szCs w:val="22"/>
        </w:rPr>
        <w:t xml:space="preserve">No alert messages were used. </w:t>
      </w:r>
      <w:r w:rsidR="004F1512" w:rsidRPr="000A54CB">
        <w:rPr>
          <w:rFonts w:ascii="Times New Roman" w:hAnsi="Times New Roman" w:cs="Times New Roman"/>
          <w:sz w:val="22"/>
          <w:szCs w:val="22"/>
        </w:rPr>
        <w:t xml:space="preserve">Fields that required validation were focused and highlighted with a red </w:t>
      </w:r>
      <w:r w:rsidR="00961ACE" w:rsidRPr="000A54CB">
        <w:rPr>
          <w:rFonts w:ascii="Times New Roman" w:hAnsi="Times New Roman" w:cs="Times New Roman"/>
          <w:sz w:val="22"/>
          <w:szCs w:val="22"/>
        </w:rPr>
        <w:t xml:space="preserve">border. </w:t>
      </w:r>
      <w:r w:rsidR="000A54CB">
        <w:rPr>
          <w:rFonts w:ascii="Times New Roman" w:hAnsi="Times New Roman" w:cs="Times New Roman"/>
          <w:sz w:val="22"/>
          <w:szCs w:val="22"/>
        </w:rPr>
        <w:t>In addition, f</w:t>
      </w:r>
      <w:r w:rsidR="00961ACE">
        <w:rPr>
          <w:rFonts w:ascii="Times New Roman" w:hAnsi="Times New Roman" w:cs="Times New Roman"/>
          <w:sz w:val="22"/>
          <w:szCs w:val="22"/>
        </w:rPr>
        <w:t>ields with warning messages or empty fields blocked submission.</w:t>
      </w:r>
      <w:r w:rsidR="00E80B5B">
        <w:rPr>
          <w:rFonts w:ascii="Times New Roman" w:hAnsi="Times New Roman" w:cs="Times New Roman"/>
          <w:sz w:val="22"/>
          <w:szCs w:val="22"/>
        </w:rPr>
        <w:t xml:space="preserve"> U</w:t>
      </w:r>
      <w:r w:rsidR="00961ACE">
        <w:rPr>
          <w:rFonts w:ascii="Times New Roman" w:hAnsi="Times New Roman" w:cs="Times New Roman"/>
          <w:sz w:val="22"/>
          <w:szCs w:val="22"/>
        </w:rPr>
        <w:t>ser-friendly feedback is provided.</w:t>
      </w:r>
      <w:r w:rsidR="00833CA5">
        <w:rPr>
          <w:rFonts w:ascii="Times New Roman" w:hAnsi="Times New Roman" w:cs="Times New Roman"/>
          <w:sz w:val="22"/>
          <w:szCs w:val="22"/>
        </w:rPr>
        <w:t xml:space="preserve"> </w:t>
      </w:r>
    </w:p>
    <w:p w:rsidR="00792737" w:rsidRPr="00792737" w:rsidRDefault="00792737" w:rsidP="004F4226">
      <w:pPr>
        <w:pStyle w:val="ListParagraph"/>
        <w:rPr>
          <w:rFonts w:ascii="Times New Roman" w:hAnsi="Times New Roman" w:cs="Times New Roman"/>
          <w:sz w:val="22"/>
          <w:szCs w:val="22"/>
        </w:rPr>
      </w:pPr>
    </w:p>
    <w:tbl>
      <w:tblPr>
        <w:tblStyle w:val="PlainTable1"/>
        <w:tblW w:w="0" w:type="auto"/>
        <w:tblLook w:val="04A0" w:firstRow="1" w:lastRow="0" w:firstColumn="1" w:lastColumn="0" w:noHBand="0" w:noVBand="1"/>
      </w:tblPr>
      <w:tblGrid>
        <w:gridCol w:w="1984"/>
        <w:gridCol w:w="2832"/>
        <w:gridCol w:w="4534"/>
      </w:tblGrid>
      <w:tr w:rsidR="00B31BB6" w:rsidRPr="00A02ECB" w:rsidTr="004C40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B31BB6" w:rsidRPr="00A02ECB" w:rsidRDefault="00136008" w:rsidP="00CA54A1">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FORM</w:t>
            </w:r>
            <w:r w:rsidR="00B31BB6" w:rsidRPr="00A02ECB">
              <w:rPr>
                <w:rFonts w:ascii="Times New Roman" w:hAnsi="Times New Roman" w:cs="Times New Roman"/>
                <w:sz w:val="20"/>
                <w:szCs w:val="20"/>
              </w:rPr>
              <w:t xml:space="preserve"> on page</w:t>
            </w:r>
            <w:r w:rsidRPr="00A02ECB">
              <w:rPr>
                <w:rFonts w:ascii="Times New Roman" w:hAnsi="Times New Roman" w:cs="Times New Roman"/>
                <w:sz w:val="20"/>
                <w:szCs w:val="20"/>
              </w:rPr>
              <w:t>: Sign in</w:t>
            </w:r>
          </w:p>
        </w:tc>
      </w:tr>
      <w:tr w:rsidR="00B31BB6" w:rsidRPr="00A02ECB" w:rsidTr="004C4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B31BB6" w:rsidRPr="00A02ECB" w:rsidRDefault="00B31BB6" w:rsidP="00CA54A1">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832" w:type="dxa"/>
          </w:tcPr>
          <w:p w:rsidR="00B31BB6" w:rsidRPr="00A02ECB" w:rsidRDefault="00B31BB6" w:rsidP="00CA54A1">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Data Format/RegExp</w:t>
            </w:r>
          </w:p>
        </w:tc>
        <w:tc>
          <w:tcPr>
            <w:tcW w:w="4534" w:type="dxa"/>
          </w:tcPr>
          <w:p w:rsidR="00B31BB6" w:rsidRPr="00A02ECB" w:rsidRDefault="00B31BB6" w:rsidP="00CA54A1">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Explanation</w:t>
            </w:r>
          </w:p>
        </w:tc>
      </w:tr>
      <w:tr w:rsidR="00B31BB6" w:rsidRPr="00A02ECB" w:rsidTr="004C40D1">
        <w:tc>
          <w:tcPr>
            <w:cnfStyle w:val="001000000000" w:firstRow="0" w:lastRow="0" w:firstColumn="1" w:lastColumn="0" w:oddVBand="0" w:evenVBand="0" w:oddHBand="0" w:evenHBand="0" w:firstRowFirstColumn="0" w:firstRowLastColumn="0" w:lastRowFirstColumn="0" w:lastRowLastColumn="0"/>
            <w:tcW w:w="1984" w:type="dxa"/>
          </w:tcPr>
          <w:p w:rsidR="00B31BB6" w:rsidRPr="00A02ECB" w:rsidRDefault="00136008">
            <w:pPr>
              <w:rPr>
                <w:rFonts w:ascii="Times New Roman" w:hAnsi="Times New Roman" w:cs="Times New Roman"/>
                <w:sz w:val="20"/>
                <w:szCs w:val="20"/>
              </w:rPr>
            </w:pPr>
            <w:r w:rsidRPr="00A02ECB">
              <w:rPr>
                <w:rFonts w:ascii="Times New Roman" w:hAnsi="Times New Roman" w:cs="Times New Roman"/>
                <w:sz w:val="20"/>
                <w:szCs w:val="20"/>
              </w:rPr>
              <w:t>txtUser</w:t>
            </w:r>
            <w:r w:rsidR="00713BCE" w:rsidRPr="00A02ECB">
              <w:rPr>
                <w:rFonts w:ascii="Times New Roman" w:hAnsi="Times New Roman" w:cs="Times New Roman"/>
                <w:sz w:val="20"/>
                <w:szCs w:val="20"/>
              </w:rPr>
              <w:t>name</w:t>
            </w:r>
          </w:p>
        </w:tc>
        <w:tc>
          <w:tcPr>
            <w:tcW w:w="2832" w:type="dxa"/>
          </w:tcPr>
          <w:p w:rsidR="00FC5420" w:rsidRPr="00A02ECB" w:rsidRDefault="00972A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w:t>
            </w:r>
            <w:r w:rsidR="00136008" w:rsidRPr="00A02ECB">
              <w:rPr>
                <w:rFonts w:ascii="Times New Roman" w:hAnsi="Times New Roman" w:cs="Times New Roman"/>
                <w:sz w:val="20"/>
                <w:szCs w:val="20"/>
              </w:rPr>
              <w:t>ext</w:t>
            </w:r>
          </w:p>
        </w:tc>
        <w:tc>
          <w:tcPr>
            <w:tcW w:w="4534" w:type="dxa"/>
          </w:tcPr>
          <w:p w:rsidR="00B31BB6" w:rsidRPr="00A02ECB" w:rsidRDefault="006C159C" w:rsidP="00414FA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w:t>
            </w:r>
            <w:r w:rsidR="00CA7EC7" w:rsidRPr="00A02ECB">
              <w:rPr>
                <w:rFonts w:ascii="Times New Roman" w:hAnsi="Times New Roman" w:cs="Times New Roman"/>
                <w:sz w:val="20"/>
                <w:szCs w:val="20"/>
              </w:rPr>
              <w:t xml:space="preserve"> – cannot be blank</w:t>
            </w:r>
            <w:r w:rsidR="00706F14" w:rsidRPr="00A02ECB">
              <w:rPr>
                <w:rFonts w:ascii="Times New Roman" w:hAnsi="Times New Roman" w:cs="Times New Roman"/>
                <w:sz w:val="20"/>
                <w:szCs w:val="20"/>
              </w:rPr>
              <w:t>.</w:t>
            </w:r>
          </w:p>
          <w:p w:rsidR="00FC5420" w:rsidRPr="00A02ECB" w:rsidRDefault="00E6598B" w:rsidP="00FC5420">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We excluded validation for the sign in form because it should </w:t>
            </w:r>
            <w:r w:rsidRPr="00A02ECB">
              <w:rPr>
                <w:rFonts w:ascii="Times New Roman" w:hAnsi="Times New Roman" w:cs="Times New Roman"/>
                <w:b/>
                <w:sz w:val="20"/>
                <w:szCs w:val="20"/>
              </w:rPr>
              <w:t>only</w:t>
            </w:r>
            <w:r w:rsidRPr="00A02ECB">
              <w:rPr>
                <w:rFonts w:ascii="Times New Roman" w:hAnsi="Times New Roman" w:cs="Times New Roman"/>
                <w:sz w:val="20"/>
                <w:szCs w:val="20"/>
              </w:rPr>
              <w:t xml:space="preserve"> send a warning if the username/password combination does not match the database (which has not been implemented yet). Essentially, it would be the same RegEx as the txtNewUser field.</w:t>
            </w:r>
          </w:p>
        </w:tc>
      </w:tr>
      <w:tr w:rsidR="00136008" w:rsidRPr="00A02ECB" w:rsidTr="004C4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136008" w:rsidRPr="00A02ECB" w:rsidRDefault="00136008">
            <w:pPr>
              <w:rPr>
                <w:rFonts w:ascii="Times New Roman" w:hAnsi="Times New Roman" w:cs="Times New Roman"/>
                <w:sz w:val="20"/>
                <w:szCs w:val="20"/>
              </w:rPr>
            </w:pPr>
            <w:r w:rsidRPr="00A02ECB">
              <w:rPr>
                <w:rFonts w:ascii="Times New Roman" w:hAnsi="Times New Roman" w:cs="Times New Roman"/>
                <w:sz w:val="20"/>
                <w:szCs w:val="20"/>
              </w:rPr>
              <w:t>txtPass</w:t>
            </w:r>
            <w:r w:rsidR="00713BCE" w:rsidRPr="00A02ECB">
              <w:rPr>
                <w:rFonts w:ascii="Times New Roman" w:hAnsi="Times New Roman" w:cs="Times New Roman"/>
                <w:sz w:val="20"/>
                <w:szCs w:val="20"/>
              </w:rPr>
              <w:t>word</w:t>
            </w:r>
          </w:p>
        </w:tc>
        <w:tc>
          <w:tcPr>
            <w:tcW w:w="2832" w:type="dxa"/>
          </w:tcPr>
          <w:p w:rsidR="00136008" w:rsidRPr="00A02ECB" w:rsidRDefault="00972A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P</w:t>
            </w:r>
            <w:r w:rsidR="00CA7EC7" w:rsidRPr="00A02ECB">
              <w:rPr>
                <w:rFonts w:ascii="Times New Roman" w:hAnsi="Times New Roman" w:cs="Times New Roman"/>
                <w:sz w:val="20"/>
                <w:szCs w:val="20"/>
              </w:rPr>
              <w:t>assword</w:t>
            </w:r>
          </w:p>
        </w:tc>
        <w:tc>
          <w:tcPr>
            <w:tcW w:w="4534" w:type="dxa"/>
          </w:tcPr>
          <w:p w:rsidR="00136008" w:rsidRPr="00A02ECB" w:rsidRDefault="00CA7EC7" w:rsidP="00414FA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r w:rsidR="00706F14" w:rsidRPr="00A02ECB">
              <w:rPr>
                <w:rFonts w:ascii="Times New Roman" w:hAnsi="Times New Roman" w:cs="Times New Roman"/>
                <w:sz w:val="20"/>
                <w:szCs w:val="20"/>
              </w:rPr>
              <w:t>.</w:t>
            </w:r>
          </w:p>
          <w:p w:rsidR="00AE328E" w:rsidRPr="00A02ECB" w:rsidRDefault="00AE328E" w:rsidP="00414FA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We excluded validation for the sign in form because it should </w:t>
            </w:r>
            <w:r w:rsidRPr="00A02ECB">
              <w:rPr>
                <w:rFonts w:ascii="Times New Roman" w:hAnsi="Times New Roman" w:cs="Times New Roman"/>
                <w:b/>
                <w:sz w:val="20"/>
                <w:szCs w:val="20"/>
              </w:rPr>
              <w:t>only</w:t>
            </w:r>
            <w:r w:rsidRPr="00A02ECB">
              <w:rPr>
                <w:rFonts w:ascii="Times New Roman" w:hAnsi="Times New Roman" w:cs="Times New Roman"/>
                <w:sz w:val="20"/>
                <w:szCs w:val="20"/>
              </w:rPr>
              <w:t xml:space="preserve"> send a warning if the username/password combination does not match the database (which has not been implemented yet). Essentially, it would be the same RegEx as the </w:t>
            </w:r>
            <w:r w:rsidR="00B93A32" w:rsidRPr="00A02ECB">
              <w:rPr>
                <w:rFonts w:ascii="Times New Roman" w:hAnsi="Times New Roman" w:cs="Times New Roman"/>
                <w:sz w:val="20"/>
                <w:szCs w:val="20"/>
              </w:rPr>
              <w:t>txtNewPassword</w:t>
            </w:r>
            <w:r w:rsidRPr="00A02ECB">
              <w:rPr>
                <w:rFonts w:ascii="Times New Roman" w:hAnsi="Times New Roman" w:cs="Times New Roman"/>
                <w:sz w:val="20"/>
                <w:szCs w:val="20"/>
              </w:rPr>
              <w:t xml:space="preserve"> field.</w:t>
            </w:r>
          </w:p>
        </w:tc>
      </w:tr>
      <w:tr w:rsidR="00156F04" w:rsidRPr="00A02ECB" w:rsidTr="004C40D1">
        <w:tc>
          <w:tcPr>
            <w:cnfStyle w:val="001000000000" w:firstRow="0" w:lastRow="0" w:firstColumn="1" w:lastColumn="0" w:oddVBand="0" w:evenVBand="0" w:oddHBand="0" w:evenHBand="0" w:firstRowFirstColumn="0" w:firstRowLastColumn="0" w:lastRowFirstColumn="0" w:lastRowLastColumn="0"/>
            <w:tcW w:w="1984" w:type="dxa"/>
          </w:tcPr>
          <w:p w:rsidR="00156F04" w:rsidRPr="00A02ECB" w:rsidRDefault="00DA4262">
            <w:pPr>
              <w:rPr>
                <w:rFonts w:ascii="Times New Roman" w:hAnsi="Times New Roman" w:cs="Times New Roman"/>
                <w:sz w:val="20"/>
                <w:szCs w:val="20"/>
              </w:rPr>
            </w:pPr>
            <w:r w:rsidRPr="00A02ECB">
              <w:rPr>
                <w:rFonts w:ascii="Times New Roman" w:hAnsi="Times New Roman" w:cs="Times New Roman"/>
                <w:sz w:val="20"/>
                <w:szCs w:val="20"/>
              </w:rPr>
              <w:t>txtNewUser</w:t>
            </w:r>
          </w:p>
        </w:tc>
        <w:tc>
          <w:tcPr>
            <w:tcW w:w="2832" w:type="dxa"/>
          </w:tcPr>
          <w:p w:rsidR="00156F04" w:rsidRPr="00A02ECB" w:rsidRDefault="00972A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w:t>
            </w:r>
            <w:r w:rsidR="00DA4262" w:rsidRPr="00A02ECB">
              <w:rPr>
                <w:rFonts w:ascii="Times New Roman" w:hAnsi="Times New Roman" w:cs="Times New Roman"/>
                <w:sz w:val="20"/>
                <w:szCs w:val="20"/>
              </w:rPr>
              <w:t>ext</w:t>
            </w:r>
          </w:p>
          <w:p w:rsidR="00FC5420" w:rsidRPr="00A02ECB" w:rsidRDefault="00FC54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p w:rsidR="00FC5420" w:rsidRPr="00A02ECB" w:rsidRDefault="00FC54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/^[a-zA-Z0-9_-]{3,15}$/</w:t>
            </w:r>
          </w:p>
        </w:tc>
        <w:tc>
          <w:tcPr>
            <w:tcW w:w="4534" w:type="dxa"/>
          </w:tcPr>
          <w:p w:rsidR="00156F04" w:rsidRPr="00A02ECB" w:rsidRDefault="00CA7EC7" w:rsidP="00414FA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r w:rsidR="00706F14" w:rsidRPr="00A02ECB">
              <w:rPr>
                <w:rFonts w:ascii="Times New Roman" w:hAnsi="Times New Roman" w:cs="Times New Roman"/>
                <w:sz w:val="20"/>
                <w:szCs w:val="20"/>
              </w:rPr>
              <w:t>.</w:t>
            </w:r>
          </w:p>
          <w:p w:rsidR="00FC5420" w:rsidRPr="00A02ECB" w:rsidRDefault="00FC5420" w:rsidP="00414FA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be 3-15 characters and can only include alphanumeric characters, underscores and dashes.</w:t>
            </w:r>
          </w:p>
        </w:tc>
      </w:tr>
      <w:tr w:rsidR="00156F04" w:rsidRPr="00A02ECB" w:rsidTr="004C4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156F04" w:rsidRPr="00A02ECB" w:rsidRDefault="00DA4262">
            <w:pPr>
              <w:rPr>
                <w:rFonts w:ascii="Times New Roman" w:hAnsi="Times New Roman" w:cs="Times New Roman"/>
                <w:sz w:val="20"/>
                <w:szCs w:val="20"/>
              </w:rPr>
            </w:pPr>
            <w:r w:rsidRPr="00A02ECB">
              <w:rPr>
                <w:rFonts w:ascii="Times New Roman" w:hAnsi="Times New Roman" w:cs="Times New Roman"/>
                <w:sz w:val="20"/>
                <w:szCs w:val="20"/>
              </w:rPr>
              <w:t>txtNewPassword</w:t>
            </w:r>
          </w:p>
        </w:tc>
        <w:tc>
          <w:tcPr>
            <w:tcW w:w="2832" w:type="dxa"/>
          </w:tcPr>
          <w:p w:rsidR="00156F04" w:rsidRPr="00A02ECB" w:rsidRDefault="00972A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P</w:t>
            </w:r>
            <w:r w:rsidR="00CA7EC7" w:rsidRPr="00A02ECB">
              <w:rPr>
                <w:rFonts w:ascii="Times New Roman" w:hAnsi="Times New Roman" w:cs="Times New Roman"/>
                <w:sz w:val="20"/>
                <w:szCs w:val="20"/>
              </w:rPr>
              <w:t>assword</w:t>
            </w:r>
          </w:p>
          <w:p w:rsidR="00C5783F" w:rsidRPr="00A02ECB" w:rsidRDefault="00C5783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C5783F" w:rsidRPr="00A02ECB" w:rsidRDefault="007F71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/^(?=.*[a-z])(?=.*[A-Z])(?=.*\d).{6,}$/</w:t>
            </w:r>
          </w:p>
        </w:tc>
        <w:tc>
          <w:tcPr>
            <w:tcW w:w="4534" w:type="dxa"/>
          </w:tcPr>
          <w:p w:rsidR="00156F04" w:rsidRPr="00A02ECB" w:rsidRDefault="00CA7EC7" w:rsidP="00414FA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r w:rsidR="00706F14" w:rsidRPr="00A02ECB">
              <w:rPr>
                <w:rFonts w:ascii="Times New Roman" w:hAnsi="Times New Roman" w:cs="Times New Roman"/>
                <w:sz w:val="20"/>
                <w:szCs w:val="20"/>
              </w:rPr>
              <w:t>.</w:t>
            </w:r>
          </w:p>
          <w:p w:rsidR="00E311B8" w:rsidRPr="00A02ECB" w:rsidRDefault="00E311B8" w:rsidP="00E311B8">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be 6 or more characters with at least one lowercase letter, one uppercase letter and one digit.</w:t>
            </w:r>
          </w:p>
        </w:tc>
      </w:tr>
      <w:tr w:rsidR="00136008" w:rsidRPr="00A02ECB" w:rsidTr="004C40D1">
        <w:tc>
          <w:tcPr>
            <w:cnfStyle w:val="001000000000" w:firstRow="0" w:lastRow="0" w:firstColumn="1" w:lastColumn="0" w:oddVBand="0" w:evenVBand="0" w:oddHBand="0" w:evenHBand="0" w:firstRowFirstColumn="0" w:firstRowLastColumn="0" w:lastRowFirstColumn="0" w:lastRowLastColumn="0"/>
            <w:tcW w:w="1984" w:type="dxa"/>
          </w:tcPr>
          <w:p w:rsidR="00136008" w:rsidRPr="00A02ECB" w:rsidRDefault="00136008">
            <w:pPr>
              <w:rPr>
                <w:rFonts w:ascii="Times New Roman" w:hAnsi="Times New Roman" w:cs="Times New Roman"/>
                <w:sz w:val="20"/>
                <w:szCs w:val="20"/>
              </w:rPr>
            </w:pPr>
            <w:r w:rsidRPr="00A02ECB">
              <w:rPr>
                <w:rFonts w:ascii="Times New Roman" w:hAnsi="Times New Roman" w:cs="Times New Roman"/>
                <w:sz w:val="20"/>
                <w:szCs w:val="20"/>
              </w:rPr>
              <w:t>txtVerif</w:t>
            </w:r>
            <w:r w:rsidR="00713BCE" w:rsidRPr="00A02ECB">
              <w:rPr>
                <w:rFonts w:ascii="Times New Roman" w:hAnsi="Times New Roman" w:cs="Times New Roman"/>
                <w:sz w:val="20"/>
                <w:szCs w:val="20"/>
              </w:rPr>
              <w:t>y</w:t>
            </w:r>
          </w:p>
        </w:tc>
        <w:tc>
          <w:tcPr>
            <w:tcW w:w="2832" w:type="dxa"/>
          </w:tcPr>
          <w:p w:rsidR="00136008" w:rsidRPr="00A02ECB" w:rsidRDefault="00972A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P</w:t>
            </w:r>
            <w:r w:rsidR="00CA7EC7" w:rsidRPr="00A02ECB">
              <w:rPr>
                <w:rFonts w:ascii="Times New Roman" w:hAnsi="Times New Roman" w:cs="Times New Roman"/>
                <w:sz w:val="20"/>
                <w:szCs w:val="20"/>
              </w:rPr>
              <w:t>assword</w:t>
            </w:r>
          </w:p>
        </w:tc>
        <w:tc>
          <w:tcPr>
            <w:tcW w:w="4534" w:type="dxa"/>
          </w:tcPr>
          <w:p w:rsidR="00136008" w:rsidRPr="00A02ECB" w:rsidRDefault="00CA7EC7" w:rsidP="00414FA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r w:rsidR="00706F14" w:rsidRPr="00A02ECB">
              <w:rPr>
                <w:rFonts w:ascii="Times New Roman" w:hAnsi="Times New Roman" w:cs="Times New Roman"/>
                <w:sz w:val="20"/>
                <w:szCs w:val="20"/>
              </w:rPr>
              <w:t>.</w:t>
            </w:r>
          </w:p>
          <w:p w:rsidR="00CA7EC7" w:rsidRPr="00A02ECB" w:rsidRDefault="003A02C3" w:rsidP="00414FA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w:t>
            </w:r>
            <w:r w:rsidR="00CA7EC7" w:rsidRPr="00A02ECB">
              <w:rPr>
                <w:rFonts w:ascii="Times New Roman" w:hAnsi="Times New Roman" w:cs="Times New Roman"/>
                <w:sz w:val="20"/>
                <w:szCs w:val="20"/>
              </w:rPr>
              <w:t>ust match txtNewPassword</w:t>
            </w:r>
            <w:r w:rsidR="00721FD7" w:rsidRPr="00A02ECB">
              <w:rPr>
                <w:rFonts w:ascii="Times New Roman" w:hAnsi="Times New Roman" w:cs="Times New Roman"/>
                <w:sz w:val="20"/>
                <w:szCs w:val="20"/>
              </w:rPr>
              <w:t>.</w:t>
            </w:r>
          </w:p>
        </w:tc>
      </w:tr>
      <w:tr w:rsidR="00136008" w:rsidRPr="00A02ECB" w:rsidTr="004C4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136008" w:rsidRPr="00A02ECB" w:rsidRDefault="00136008">
            <w:pPr>
              <w:rPr>
                <w:rFonts w:ascii="Times New Roman" w:hAnsi="Times New Roman" w:cs="Times New Roman"/>
                <w:sz w:val="20"/>
                <w:szCs w:val="20"/>
              </w:rPr>
            </w:pPr>
            <w:r w:rsidRPr="00A02ECB">
              <w:rPr>
                <w:rFonts w:ascii="Times New Roman" w:hAnsi="Times New Roman" w:cs="Times New Roman"/>
                <w:sz w:val="20"/>
                <w:szCs w:val="20"/>
              </w:rPr>
              <w:lastRenderedPageBreak/>
              <w:t>txtEmail</w:t>
            </w:r>
          </w:p>
        </w:tc>
        <w:tc>
          <w:tcPr>
            <w:tcW w:w="2832" w:type="dxa"/>
          </w:tcPr>
          <w:p w:rsidR="00CA7EC7" w:rsidRPr="00A02ECB" w:rsidRDefault="00972A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w:t>
            </w:r>
            <w:r w:rsidR="00136008" w:rsidRPr="00A02ECB">
              <w:rPr>
                <w:rFonts w:ascii="Times New Roman" w:hAnsi="Times New Roman" w:cs="Times New Roman"/>
                <w:sz w:val="20"/>
                <w:szCs w:val="20"/>
              </w:rPr>
              <w:t>ext</w:t>
            </w:r>
          </w:p>
          <w:p w:rsidR="00972AA1" w:rsidRPr="00A02ECB" w:rsidRDefault="00972A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CA7EC7" w:rsidRPr="00A02ECB" w:rsidRDefault="00CA7EC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/^[a-zA-Z\d_]+\@[a-zA-</w:t>
            </w:r>
            <w:r w:rsidR="008871DA">
              <w:rPr>
                <w:rFonts w:ascii="Times New Roman" w:hAnsi="Times New Roman" w:cs="Times New Roman"/>
                <w:sz w:val="20"/>
                <w:szCs w:val="20"/>
              </w:rPr>
              <w:t>Z]+\.[a-zA</w:t>
            </w:r>
            <w:r w:rsidR="005C5D74">
              <w:rPr>
                <w:rFonts w:ascii="Times New Roman" w:hAnsi="Times New Roman" w:cs="Times New Roman"/>
                <w:sz w:val="20"/>
                <w:szCs w:val="20"/>
              </w:rPr>
              <w:t>-</w:t>
            </w:r>
            <w:r w:rsidR="008871DA">
              <w:rPr>
                <w:rFonts w:ascii="Times New Roman" w:hAnsi="Times New Roman" w:cs="Times New Roman"/>
                <w:sz w:val="20"/>
                <w:szCs w:val="20"/>
              </w:rPr>
              <w:t>Z</w:t>
            </w:r>
            <w:r w:rsidRPr="00A02ECB">
              <w:rPr>
                <w:rFonts w:ascii="Times New Roman" w:hAnsi="Times New Roman" w:cs="Times New Roman"/>
                <w:sz w:val="20"/>
                <w:szCs w:val="20"/>
              </w:rPr>
              <w:t>]{2,3}/</w:t>
            </w:r>
          </w:p>
        </w:tc>
        <w:tc>
          <w:tcPr>
            <w:tcW w:w="4534" w:type="dxa"/>
          </w:tcPr>
          <w:p w:rsidR="00136008" w:rsidRPr="00A02ECB" w:rsidRDefault="00CA7EC7" w:rsidP="00414FAD">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r w:rsidR="00706F14" w:rsidRPr="00A02ECB">
              <w:rPr>
                <w:rFonts w:ascii="Times New Roman" w:hAnsi="Times New Roman" w:cs="Times New Roman"/>
                <w:sz w:val="20"/>
                <w:szCs w:val="20"/>
              </w:rPr>
              <w:t>.</w:t>
            </w:r>
          </w:p>
          <w:p w:rsidR="00414FAD" w:rsidRPr="00A02ECB" w:rsidRDefault="00CA7EC7" w:rsidP="00414FAD">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An email c</w:t>
            </w:r>
            <w:r w:rsidR="009F7203" w:rsidRPr="00A02ECB">
              <w:rPr>
                <w:rFonts w:ascii="Times New Roman" w:hAnsi="Times New Roman" w:cs="Times New Roman"/>
                <w:sz w:val="20"/>
                <w:szCs w:val="20"/>
              </w:rPr>
              <w:t>annot contain</w:t>
            </w:r>
            <w:r w:rsidRPr="00A02ECB">
              <w:rPr>
                <w:rFonts w:ascii="Times New Roman" w:hAnsi="Times New Roman" w:cs="Times New Roman"/>
                <w:sz w:val="20"/>
                <w:szCs w:val="20"/>
              </w:rPr>
              <w:t xml:space="preserve"> </w:t>
            </w:r>
            <w:r w:rsidR="009F7203" w:rsidRPr="00A02ECB">
              <w:rPr>
                <w:rFonts w:ascii="Times New Roman" w:hAnsi="Times New Roman" w:cs="Times New Roman"/>
                <w:sz w:val="20"/>
                <w:szCs w:val="20"/>
              </w:rPr>
              <w:t>white</w:t>
            </w:r>
            <w:r w:rsidRPr="00A02ECB">
              <w:rPr>
                <w:rFonts w:ascii="Times New Roman" w:hAnsi="Times New Roman" w:cs="Times New Roman"/>
                <w:sz w:val="20"/>
                <w:szCs w:val="20"/>
              </w:rPr>
              <w:t>spaces</w:t>
            </w:r>
            <w:r w:rsidR="009344D8" w:rsidRPr="00A02ECB">
              <w:rPr>
                <w:rFonts w:ascii="Times New Roman" w:hAnsi="Times New Roman" w:cs="Times New Roman"/>
                <w:sz w:val="20"/>
                <w:szCs w:val="20"/>
              </w:rPr>
              <w:t>. It must precede with an alphanumeric string</w:t>
            </w:r>
            <w:r w:rsidR="00414FAD" w:rsidRPr="00A02ECB">
              <w:rPr>
                <w:rFonts w:ascii="Times New Roman" w:hAnsi="Times New Roman" w:cs="Times New Roman"/>
                <w:sz w:val="20"/>
                <w:szCs w:val="20"/>
              </w:rPr>
              <w:t xml:space="preserve"> (including underscores)</w:t>
            </w:r>
            <w:r w:rsidR="009344D8" w:rsidRPr="00A02ECB">
              <w:rPr>
                <w:rFonts w:ascii="Times New Roman" w:hAnsi="Times New Roman" w:cs="Times New Roman"/>
                <w:sz w:val="20"/>
                <w:szCs w:val="20"/>
              </w:rPr>
              <w:t>, followed by a</w:t>
            </w:r>
            <w:r w:rsidRPr="00A02ECB">
              <w:rPr>
                <w:rFonts w:ascii="Times New Roman" w:hAnsi="Times New Roman" w:cs="Times New Roman"/>
                <w:sz w:val="20"/>
                <w:szCs w:val="20"/>
              </w:rPr>
              <w:t xml:space="preserve">n @ symbol, </w:t>
            </w:r>
            <w:r w:rsidR="00E410F3" w:rsidRPr="00A02ECB">
              <w:rPr>
                <w:rFonts w:ascii="Times New Roman" w:hAnsi="Times New Roman" w:cs="Times New Roman"/>
                <w:sz w:val="20"/>
                <w:szCs w:val="20"/>
              </w:rPr>
              <w:t>another</w:t>
            </w:r>
            <w:r w:rsidR="009344D8" w:rsidRPr="00A02ECB">
              <w:rPr>
                <w:rFonts w:ascii="Times New Roman" w:hAnsi="Times New Roman" w:cs="Times New Roman"/>
                <w:sz w:val="20"/>
                <w:szCs w:val="20"/>
              </w:rPr>
              <w:t xml:space="preserve"> string, a period</w:t>
            </w:r>
            <w:r w:rsidRPr="00A02ECB">
              <w:rPr>
                <w:rFonts w:ascii="Times New Roman" w:hAnsi="Times New Roman" w:cs="Times New Roman"/>
                <w:sz w:val="20"/>
                <w:szCs w:val="20"/>
              </w:rPr>
              <w:t xml:space="preserve"> and ends </w:t>
            </w:r>
            <w:r w:rsidR="009344D8" w:rsidRPr="00A02ECB">
              <w:rPr>
                <w:rFonts w:ascii="Times New Roman" w:hAnsi="Times New Roman" w:cs="Times New Roman"/>
                <w:sz w:val="20"/>
                <w:szCs w:val="20"/>
              </w:rPr>
              <w:t xml:space="preserve">in 2-3 alpha characters. </w:t>
            </w:r>
          </w:p>
          <w:p w:rsidR="00CA7EC7" w:rsidRPr="00A02ECB" w:rsidRDefault="00414FAD" w:rsidP="00414FAD">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The last 3-4 characters </w:t>
            </w:r>
            <w:r w:rsidR="009344D8" w:rsidRPr="00A02ECB">
              <w:rPr>
                <w:rFonts w:ascii="Times New Roman" w:hAnsi="Times New Roman" w:cs="Times New Roman"/>
                <w:sz w:val="20"/>
                <w:szCs w:val="20"/>
              </w:rPr>
              <w:t>must be .com, .ca or .org.</w:t>
            </w:r>
            <w:r w:rsidR="00CA7EC7" w:rsidRPr="00A02ECB">
              <w:rPr>
                <w:rFonts w:ascii="Times New Roman" w:hAnsi="Times New Roman" w:cs="Times New Roman"/>
                <w:sz w:val="20"/>
                <w:szCs w:val="20"/>
              </w:rPr>
              <w:t xml:space="preserve"> </w:t>
            </w:r>
          </w:p>
        </w:tc>
      </w:tr>
      <w:tr w:rsidR="00F46346" w:rsidRPr="00A02ECB" w:rsidTr="004C40D1">
        <w:tc>
          <w:tcPr>
            <w:cnfStyle w:val="001000000000" w:firstRow="0" w:lastRow="0" w:firstColumn="1" w:lastColumn="0" w:oddVBand="0" w:evenVBand="0" w:oddHBand="0" w:evenHBand="0" w:firstRowFirstColumn="0" w:firstRowLastColumn="0" w:lastRowFirstColumn="0" w:lastRowLastColumn="0"/>
            <w:tcW w:w="1984" w:type="dxa"/>
          </w:tcPr>
          <w:p w:rsidR="00F46346" w:rsidRPr="00A02ECB" w:rsidRDefault="006C159C">
            <w:pPr>
              <w:rPr>
                <w:rFonts w:ascii="Times New Roman" w:hAnsi="Times New Roman" w:cs="Times New Roman"/>
                <w:sz w:val="20"/>
                <w:szCs w:val="20"/>
              </w:rPr>
            </w:pPr>
            <w:r w:rsidRPr="00A02ECB">
              <w:rPr>
                <w:rFonts w:ascii="Times New Roman" w:hAnsi="Times New Roman" w:cs="Times New Roman"/>
                <w:sz w:val="20"/>
                <w:szCs w:val="20"/>
              </w:rPr>
              <w:t>chkRem</w:t>
            </w:r>
            <w:r w:rsidR="00713BCE" w:rsidRPr="00A02ECB">
              <w:rPr>
                <w:rFonts w:ascii="Times New Roman" w:hAnsi="Times New Roman" w:cs="Times New Roman"/>
                <w:sz w:val="20"/>
                <w:szCs w:val="20"/>
              </w:rPr>
              <w:t>ember</w:t>
            </w:r>
          </w:p>
        </w:tc>
        <w:tc>
          <w:tcPr>
            <w:tcW w:w="2832" w:type="dxa"/>
          </w:tcPr>
          <w:p w:rsidR="00F46346" w:rsidRPr="00A02ECB" w:rsidRDefault="00972A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C</w:t>
            </w:r>
            <w:r w:rsidR="006C159C" w:rsidRPr="00A02ECB">
              <w:rPr>
                <w:rFonts w:ascii="Times New Roman" w:hAnsi="Times New Roman" w:cs="Times New Roman"/>
                <w:sz w:val="20"/>
                <w:szCs w:val="20"/>
              </w:rPr>
              <w:t>heckbox</w:t>
            </w:r>
          </w:p>
        </w:tc>
        <w:tc>
          <w:tcPr>
            <w:tcW w:w="4534" w:type="dxa"/>
          </w:tcPr>
          <w:p w:rsidR="00F46346" w:rsidRPr="00A02ECB" w:rsidRDefault="003D09C5" w:rsidP="00414FAD">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No validation required</w:t>
            </w:r>
            <w:r w:rsidR="00706F14" w:rsidRPr="00A02ECB">
              <w:rPr>
                <w:rFonts w:ascii="Times New Roman" w:hAnsi="Times New Roman" w:cs="Times New Roman"/>
                <w:sz w:val="20"/>
                <w:szCs w:val="20"/>
              </w:rPr>
              <w:t>.</w:t>
            </w:r>
            <w:r w:rsidR="004C001C">
              <w:rPr>
                <w:rFonts w:ascii="Times New Roman" w:hAnsi="Times New Roman" w:cs="Times New Roman"/>
                <w:sz w:val="20"/>
                <w:szCs w:val="20"/>
              </w:rPr>
              <w:t xml:space="preserve"> Can be in one of two states: checked or unchecked.</w:t>
            </w:r>
          </w:p>
        </w:tc>
      </w:tr>
    </w:tbl>
    <w:p w:rsidR="00EB600F" w:rsidRPr="00A02ECB" w:rsidRDefault="00EB600F">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136008" w:rsidRPr="00A02ECB" w:rsidTr="009E39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136008" w:rsidRPr="00A02ECB" w:rsidRDefault="00136008" w:rsidP="00CA54A1">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FORM on page</w:t>
            </w:r>
            <w:r w:rsidR="00F46346" w:rsidRPr="00A02ECB">
              <w:rPr>
                <w:rFonts w:ascii="Times New Roman" w:hAnsi="Times New Roman" w:cs="Times New Roman"/>
                <w:sz w:val="20"/>
                <w:szCs w:val="20"/>
              </w:rPr>
              <w:t>: Contact Us</w:t>
            </w:r>
          </w:p>
        </w:tc>
      </w:tr>
      <w:tr w:rsidR="00136008" w:rsidRPr="00A02ECB" w:rsidTr="009E39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136008" w:rsidRPr="00A02ECB" w:rsidRDefault="00136008" w:rsidP="00CA54A1">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136008" w:rsidRPr="00A02ECB" w:rsidRDefault="00136008" w:rsidP="00CA54A1">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Data Format/RegExp</w:t>
            </w:r>
          </w:p>
        </w:tc>
        <w:tc>
          <w:tcPr>
            <w:tcW w:w="4530" w:type="dxa"/>
          </w:tcPr>
          <w:p w:rsidR="00136008" w:rsidRPr="00A02ECB" w:rsidRDefault="00136008" w:rsidP="00CA54A1">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Explanation</w:t>
            </w:r>
          </w:p>
        </w:tc>
      </w:tr>
      <w:tr w:rsidR="00136008" w:rsidRPr="00A02ECB" w:rsidTr="009E398A">
        <w:tc>
          <w:tcPr>
            <w:cnfStyle w:val="001000000000" w:firstRow="0" w:lastRow="0" w:firstColumn="1" w:lastColumn="0" w:oddVBand="0" w:evenVBand="0" w:oddHBand="0" w:evenHBand="0" w:firstRowFirstColumn="0" w:firstRowLastColumn="0" w:lastRowFirstColumn="0" w:lastRowLastColumn="0"/>
            <w:tcW w:w="1838" w:type="dxa"/>
          </w:tcPr>
          <w:p w:rsidR="00136008" w:rsidRPr="00A02ECB" w:rsidRDefault="00F46346" w:rsidP="00B57555">
            <w:pPr>
              <w:rPr>
                <w:rFonts w:ascii="Times New Roman" w:hAnsi="Times New Roman" w:cs="Times New Roman"/>
                <w:sz w:val="20"/>
                <w:szCs w:val="20"/>
              </w:rPr>
            </w:pPr>
            <w:r w:rsidRPr="00A02ECB">
              <w:rPr>
                <w:rFonts w:ascii="Times New Roman" w:hAnsi="Times New Roman" w:cs="Times New Roman"/>
                <w:sz w:val="20"/>
                <w:szCs w:val="20"/>
              </w:rPr>
              <w:t>txtName</w:t>
            </w:r>
          </w:p>
        </w:tc>
        <w:tc>
          <w:tcPr>
            <w:tcW w:w="2982" w:type="dxa"/>
          </w:tcPr>
          <w:p w:rsidR="00136008" w:rsidRPr="00A02ECB" w:rsidRDefault="00E410F3"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w:t>
            </w:r>
            <w:r w:rsidR="00F46346" w:rsidRPr="00A02ECB">
              <w:rPr>
                <w:rFonts w:ascii="Times New Roman" w:hAnsi="Times New Roman" w:cs="Times New Roman"/>
                <w:sz w:val="20"/>
                <w:szCs w:val="20"/>
              </w:rPr>
              <w:t>ext</w:t>
            </w:r>
          </w:p>
          <w:p w:rsidR="00E410F3" w:rsidRPr="00A02ECB" w:rsidRDefault="00E410F3"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4530" w:type="dxa"/>
          </w:tcPr>
          <w:p w:rsidR="00414FAD" w:rsidRPr="00A02ECB" w:rsidRDefault="006C159C" w:rsidP="00414FAD">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w:t>
            </w:r>
            <w:r w:rsidR="00E410F3" w:rsidRPr="00A02ECB">
              <w:rPr>
                <w:rFonts w:ascii="Times New Roman" w:hAnsi="Times New Roman" w:cs="Times New Roman"/>
                <w:sz w:val="20"/>
                <w:szCs w:val="20"/>
              </w:rPr>
              <w:t xml:space="preserve"> – cannot be blank</w:t>
            </w:r>
            <w:r w:rsidR="00706F14" w:rsidRPr="00A02ECB">
              <w:rPr>
                <w:rFonts w:ascii="Times New Roman" w:hAnsi="Times New Roman" w:cs="Times New Roman"/>
                <w:sz w:val="20"/>
                <w:szCs w:val="20"/>
              </w:rPr>
              <w:t>.</w:t>
            </w:r>
          </w:p>
          <w:p w:rsidR="00136008" w:rsidRPr="00A02ECB" w:rsidRDefault="00414FAD" w:rsidP="00414FAD">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w:t>
            </w:r>
            <w:r w:rsidR="009F7203" w:rsidRPr="00A02ECB">
              <w:rPr>
                <w:rFonts w:ascii="Times New Roman" w:hAnsi="Times New Roman" w:cs="Times New Roman"/>
                <w:sz w:val="20"/>
                <w:szCs w:val="20"/>
              </w:rPr>
              <w:t>t cannot contain numbers</w:t>
            </w:r>
            <w:r w:rsidR="003F77D7" w:rsidRPr="00A02ECB">
              <w:rPr>
                <w:rFonts w:ascii="Times New Roman" w:hAnsi="Times New Roman" w:cs="Times New Roman"/>
                <w:sz w:val="20"/>
                <w:szCs w:val="20"/>
              </w:rPr>
              <w:t xml:space="preserve"> or </w:t>
            </w:r>
            <w:r w:rsidR="006F1016" w:rsidRPr="00A02ECB">
              <w:rPr>
                <w:rFonts w:ascii="Times New Roman" w:hAnsi="Times New Roman" w:cs="Times New Roman"/>
                <w:sz w:val="20"/>
                <w:szCs w:val="20"/>
              </w:rPr>
              <w:t>symbols</w:t>
            </w:r>
            <w:r w:rsidR="003F77D7" w:rsidRPr="00A02ECB">
              <w:rPr>
                <w:rFonts w:ascii="Times New Roman" w:hAnsi="Times New Roman" w:cs="Times New Roman"/>
                <w:sz w:val="20"/>
                <w:szCs w:val="20"/>
              </w:rPr>
              <w:t>.</w:t>
            </w:r>
          </w:p>
        </w:tc>
      </w:tr>
      <w:tr w:rsidR="00E410F3" w:rsidRPr="00A02ECB" w:rsidTr="009E39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410F3" w:rsidRPr="00A02ECB" w:rsidRDefault="00E410F3" w:rsidP="00E410F3">
            <w:pPr>
              <w:rPr>
                <w:rFonts w:ascii="Times New Roman" w:hAnsi="Times New Roman" w:cs="Times New Roman"/>
                <w:sz w:val="20"/>
                <w:szCs w:val="20"/>
              </w:rPr>
            </w:pPr>
            <w:r w:rsidRPr="00A02ECB">
              <w:rPr>
                <w:rFonts w:ascii="Times New Roman" w:hAnsi="Times New Roman" w:cs="Times New Roman"/>
                <w:sz w:val="20"/>
                <w:szCs w:val="20"/>
              </w:rPr>
              <w:t>txtEmail</w:t>
            </w:r>
          </w:p>
        </w:tc>
        <w:tc>
          <w:tcPr>
            <w:tcW w:w="2982" w:type="dxa"/>
          </w:tcPr>
          <w:p w:rsidR="00E410F3" w:rsidRPr="00A02ECB" w:rsidRDefault="00E410F3" w:rsidP="00E410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p w:rsidR="00972AA1" w:rsidRPr="00A02ECB" w:rsidRDefault="00972AA1" w:rsidP="00E410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E410F3" w:rsidRPr="00A02ECB" w:rsidRDefault="00E410F3" w:rsidP="00E410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/^[a-zA-Z\d_]+\@[a-zA-</w:t>
            </w:r>
            <w:r w:rsidR="00C032D7">
              <w:rPr>
                <w:rFonts w:ascii="Times New Roman" w:hAnsi="Times New Roman" w:cs="Times New Roman"/>
                <w:sz w:val="20"/>
                <w:szCs w:val="20"/>
              </w:rPr>
              <w:t>Z</w:t>
            </w:r>
            <w:r w:rsidR="007A72ED">
              <w:rPr>
                <w:rFonts w:ascii="Times New Roman" w:hAnsi="Times New Roman" w:cs="Times New Roman"/>
                <w:sz w:val="20"/>
                <w:szCs w:val="20"/>
              </w:rPr>
              <w:t>]+\.[a-zA-Z</w:t>
            </w:r>
            <w:r w:rsidRPr="00A02ECB">
              <w:rPr>
                <w:rFonts w:ascii="Times New Roman" w:hAnsi="Times New Roman" w:cs="Times New Roman"/>
                <w:sz w:val="20"/>
                <w:szCs w:val="20"/>
              </w:rPr>
              <w:t>]{2,3}/</w:t>
            </w:r>
          </w:p>
        </w:tc>
        <w:tc>
          <w:tcPr>
            <w:tcW w:w="4530" w:type="dxa"/>
          </w:tcPr>
          <w:p w:rsidR="00414FAD" w:rsidRPr="00A02ECB" w:rsidRDefault="00414FAD" w:rsidP="00414FAD">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r w:rsidR="00706F14" w:rsidRPr="00A02ECB">
              <w:rPr>
                <w:rFonts w:ascii="Times New Roman" w:hAnsi="Times New Roman" w:cs="Times New Roman"/>
                <w:sz w:val="20"/>
                <w:szCs w:val="20"/>
              </w:rPr>
              <w:t>.</w:t>
            </w:r>
          </w:p>
          <w:p w:rsidR="00414FAD" w:rsidRPr="00A02ECB" w:rsidRDefault="00414FAD" w:rsidP="00414FAD">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An email cannot contain whitespaces. It must precede with an alphanumeric string (including underscores), followed by an @ symbol, another string, a period and ends in 2-3 alpha characters. </w:t>
            </w:r>
          </w:p>
          <w:p w:rsidR="00E410F3" w:rsidRPr="00A02ECB" w:rsidRDefault="00414FAD" w:rsidP="00414FAD">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The last 3-4 characters must be .com, .ca or .org.</w:t>
            </w:r>
          </w:p>
        </w:tc>
      </w:tr>
      <w:tr w:rsidR="00F46346" w:rsidRPr="00A02ECB" w:rsidTr="009E398A">
        <w:tc>
          <w:tcPr>
            <w:cnfStyle w:val="001000000000" w:firstRow="0" w:lastRow="0" w:firstColumn="1" w:lastColumn="0" w:oddVBand="0" w:evenVBand="0" w:oddHBand="0" w:evenHBand="0" w:firstRowFirstColumn="0" w:firstRowLastColumn="0" w:lastRowFirstColumn="0" w:lastRowLastColumn="0"/>
            <w:tcW w:w="1838" w:type="dxa"/>
          </w:tcPr>
          <w:p w:rsidR="00F46346" w:rsidRPr="00A02ECB" w:rsidRDefault="00972AA1" w:rsidP="00B57555">
            <w:pPr>
              <w:rPr>
                <w:rFonts w:ascii="Times New Roman" w:hAnsi="Times New Roman" w:cs="Times New Roman"/>
                <w:sz w:val="20"/>
                <w:szCs w:val="20"/>
              </w:rPr>
            </w:pPr>
            <w:r w:rsidRPr="00A02ECB">
              <w:rPr>
                <w:rFonts w:ascii="Times New Roman" w:hAnsi="Times New Roman" w:cs="Times New Roman"/>
                <w:sz w:val="20"/>
                <w:szCs w:val="20"/>
              </w:rPr>
              <w:t>ta</w:t>
            </w:r>
            <w:r w:rsidR="00F46346" w:rsidRPr="00A02ECB">
              <w:rPr>
                <w:rFonts w:ascii="Times New Roman" w:hAnsi="Times New Roman" w:cs="Times New Roman"/>
                <w:sz w:val="20"/>
                <w:szCs w:val="20"/>
              </w:rPr>
              <w:t>Feedback</w:t>
            </w:r>
          </w:p>
        </w:tc>
        <w:tc>
          <w:tcPr>
            <w:tcW w:w="2982" w:type="dxa"/>
          </w:tcPr>
          <w:p w:rsidR="00F46346" w:rsidRPr="00A02ECB" w:rsidRDefault="00972AA1"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w:t>
            </w:r>
            <w:r w:rsidR="00EE776C" w:rsidRPr="00A02ECB">
              <w:rPr>
                <w:rFonts w:ascii="Times New Roman" w:hAnsi="Times New Roman" w:cs="Times New Roman"/>
                <w:sz w:val="20"/>
                <w:szCs w:val="20"/>
              </w:rPr>
              <w:t>extarea</w:t>
            </w:r>
          </w:p>
        </w:tc>
        <w:tc>
          <w:tcPr>
            <w:tcW w:w="4530" w:type="dxa"/>
          </w:tcPr>
          <w:p w:rsidR="00F46346" w:rsidRPr="00A02ECB" w:rsidRDefault="006C159C" w:rsidP="00702314">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w:t>
            </w:r>
            <w:r w:rsidR="002F7BA9" w:rsidRPr="00A02ECB">
              <w:rPr>
                <w:rFonts w:ascii="Times New Roman" w:hAnsi="Times New Roman" w:cs="Times New Roman"/>
                <w:sz w:val="20"/>
                <w:szCs w:val="20"/>
              </w:rPr>
              <w:t xml:space="preserve"> – cannot </w:t>
            </w:r>
            <w:r w:rsidR="00AF191C" w:rsidRPr="00A02ECB">
              <w:rPr>
                <w:rFonts w:ascii="Times New Roman" w:hAnsi="Times New Roman" w:cs="Times New Roman"/>
                <w:sz w:val="20"/>
                <w:szCs w:val="20"/>
              </w:rPr>
              <w:t>be blank</w:t>
            </w:r>
            <w:r w:rsidR="00706F14" w:rsidRPr="00A02ECB">
              <w:rPr>
                <w:rFonts w:ascii="Times New Roman" w:hAnsi="Times New Roman" w:cs="Times New Roman"/>
                <w:sz w:val="20"/>
                <w:szCs w:val="20"/>
              </w:rPr>
              <w:t>.</w:t>
            </w:r>
          </w:p>
        </w:tc>
      </w:tr>
    </w:tbl>
    <w:p w:rsidR="00136008" w:rsidRPr="00A02ECB" w:rsidRDefault="00136008">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912"/>
        <w:gridCol w:w="2905"/>
        <w:gridCol w:w="4533"/>
      </w:tblGrid>
      <w:tr w:rsidR="00F46346" w:rsidRPr="00A02ECB" w:rsidTr="007B45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F46346" w:rsidRPr="00A02ECB" w:rsidRDefault="00F46346" w:rsidP="00CA54A1">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FORM on page:</w:t>
            </w:r>
            <w:r w:rsidR="002A752C" w:rsidRPr="00A02ECB">
              <w:rPr>
                <w:rFonts w:ascii="Times New Roman" w:hAnsi="Times New Roman" w:cs="Times New Roman"/>
                <w:sz w:val="20"/>
                <w:szCs w:val="20"/>
              </w:rPr>
              <w:t xml:space="preserve"> Catering</w:t>
            </w:r>
          </w:p>
        </w:tc>
      </w:tr>
      <w:tr w:rsidR="00F46346" w:rsidRPr="00A02ECB" w:rsidTr="007B45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F46346" w:rsidRPr="00A02ECB" w:rsidRDefault="00F46346" w:rsidP="00CA54A1">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05" w:type="dxa"/>
          </w:tcPr>
          <w:p w:rsidR="00F46346" w:rsidRPr="00A02ECB" w:rsidRDefault="00F46346" w:rsidP="00CA54A1">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Data Format/RegExp</w:t>
            </w:r>
          </w:p>
        </w:tc>
        <w:tc>
          <w:tcPr>
            <w:tcW w:w="4533" w:type="dxa"/>
          </w:tcPr>
          <w:p w:rsidR="00F46346" w:rsidRPr="00A02ECB" w:rsidRDefault="00F46346" w:rsidP="00CA54A1">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Explanation</w:t>
            </w:r>
          </w:p>
        </w:tc>
      </w:tr>
      <w:tr w:rsidR="00F46346" w:rsidRPr="00A02ECB" w:rsidTr="007B4559">
        <w:tc>
          <w:tcPr>
            <w:cnfStyle w:val="001000000000" w:firstRow="0" w:lastRow="0" w:firstColumn="1" w:lastColumn="0" w:oddVBand="0" w:evenVBand="0" w:oddHBand="0" w:evenHBand="0" w:firstRowFirstColumn="0" w:firstRowLastColumn="0" w:lastRowFirstColumn="0" w:lastRowLastColumn="0"/>
            <w:tcW w:w="1912" w:type="dxa"/>
          </w:tcPr>
          <w:p w:rsidR="00F46346" w:rsidRPr="00A02ECB" w:rsidRDefault="002A752C" w:rsidP="00B57555">
            <w:pPr>
              <w:rPr>
                <w:rFonts w:ascii="Times New Roman" w:hAnsi="Times New Roman" w:cs="Times New Roman"/>
                <w:sz w:val="20"/>
                <w:szCs w:val="20"/>
              </w:rPr>
            </w:pPr>
            <w:r w:rsidRPr="00A02ECB">
              <w:rPr>
                <w:rFonts w:ascii="Times New Roman" w:hAnsi="Times New Roman" w:cs="Times New Roman"/>
                <w:sz w:val="20"/>
                <w:szCs w:val="20"/>
              </w:rPr>
              <w:t>txtFirstName</w:t>
            </w:r>
          </w:p>
        </w:tc>
        <w:tc>
          <w:tcPr>
            <w:tcW w:w="2905" w:type="dxa"/>
          </w:tcPr>
          <w:p w:rsidR="00F46346" w:rsidRPr="00A02ECB" w:rsidRDefault="007B4559"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w:t>
            </w:r>
            <w:r w:rsidR="002A752C" w:rsidRPr="00A02ECB">
              <w:rPr>
                <w:rFonts w:ascii="Times New Roman" w:hAnsi="Times New Roman" w:cs="Times New Roman"/>
                <w:sz w:val="20"/>
                <w:szCs w:val="20"/>
              </w:rPr>
              <w:t>ext</w:t>
            </w:r>
          </w:p>
          <w:p w:rsidR="007B4559" w:rsidRPr="00A02ECB" w:rsidRDefault="007B4559"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p w:rsidR="008037E3" w:rsidRPr="00A02ECB" w:rsidRDefault="00DA3654"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w:t>
            </w:r>
            <w:r w:rsidR="00BC0B9D" w:rsidRPr="00A02ECB">
              <w:rPr>
                <w:rFonts w:ascii="Times New Roman" w:hAnsi="Times New Roman" w:cs="Times New Roman"/>
                <w:sz w:val="20"/>
                <w:szCs w:val="20"/>
              </w:rPr>
              <w:t>a-zA-Z]+</w:t>
            </w:r>
            <w:r w:rsidR="008037E3" w:rsidRPr="00A02ECB">
              <w:rPr>
                <w:rFonts w:ascii="Times New Roman" w:hAnsi="Times New Roman" w:cs="Times New Roman"/>
                <w:sz w:val="20"/>
                <w:szCs w:val="20"/>
              </w:rPr>
              <w:t>/</w:t>
            </w:r>
          </w:p>
        </w:tc>
        <w:tc>
          <w:tcPr>
            <w:tcW w:w="4533" w:type="dxa"/>
          </w:tcPr>
          <w:p w:rsidR="006F1016" w:rsidRPr="00A02ECB" w:rsidRDefault="006F1016" w:rsidP="006F1016">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w:t>
            </w:r>
            <w:r w:rsidR="007B4559" w:rsidRPr="00A02ECB">
              <w:rPr>
                <w:rFonts w:ascii="Times New Roman" w:hAnsi="Times New Roman" w:cs="Times New Roman"/>
                <w:sz w:val="20"/>
                <w:szCs w:val="20"/>
              </w:rPr>
              <w:t xml:space="preserve"> – cannot be blank</w:t>
            </w:r>
            <w:r w:rsidR="00706F14" w:rsidRPr="00A02ECB">
              <w:rPr>
                <w:rFonts w:ascii="Times New Roman" w:hAnsi="Times New Roman" w:cs="Times New Roman"/>
                <w:sz w:val="20"/>
                <w:szCs w:val="20"/>
              </w:rPr>
              <w:t>.</w:t>
            </w:r>
          </w:p>
          <w:p w:rsidR="00F46346" w:rsidRPr="00A02ECB" w:rsidRDefault="00DB309A" w:rsidP="006F1016">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c</w:t>
            </w:r>
            <w:r w:rsidR="00726C75" w:rsidRPr="00A02ECB">
              <w:rPr>
                <w:rFonts w:ascii="Times New Roman" w:hAnsi="Times New Roman" w:cs="Times New Roman"/>
                <w:sz w:val="20"/>
                <w:szCs w:val="20"/>
              </w:rPr>
              <w:t>an only include alpha characters</w:t>
            </w:r>
            <w:r w:rsidR="00DC22CB" w:rsidRPr="00A02ECB">
              <w:rPr>
                <w:rFonts w:ascii="Times New Roman" w:hAnsi="Times New Roman" w:cs="Times New Roman"/>
                <w:sz w:val="20"/>
                <w:szCs w:val="20"/>
              </w:rPr>
              <w:t>.</w:t>
            </w:r>
          </w:p>
        </w:tc>
      </w:tr>
      <w:tr w:rsidR="007B4559" w:rsidRPr="00A02ECB" w:rsidTr="007B45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7B4559" w:rsidRPr="00A02ECB" w:rsidRDefault="007B4559" w:rsidP="007B4559">
            <w:pPr>
              <w:rPr>
                <w:rFonts w:ascii="Times New Roman" w:hAnsi="Times New Roman" w:cs="Times New Roman"/>
                <w:sz w:val="20"/>
                <w:szCs w:val="20"/>
              </w:rPr>
            </w:pPr>
            <w:r w:rsidRPr="00A02ECB">
              <w:rPr>
                <w:rFonts w:ascii="Times New Roman" w:hAnsi="Times New Roman" w:cs="Times New Roman"/>
                <w:sz w:val="20"/>
                <w:szCs w:val="20"/>
              </w:rPr>
              <w:t>txtLastName</w:t>
            </w:r>
          </w:p>
        </w:tc>
        <w:tc>
          <w:tcPr>
            <w:tcW w:w="2905" w:type="dxa"/>
          </w:tcPr>
          <w:p w:rsidR="007B4559" w:rsidRPr="00A02ECB" w:rsidRDefault="007B4559"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p w:rsidR="007B4559" w:rsidRPr="00A02ECB" w:rsidRDefault="007B4559"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7B4559" w:rsidRPr="00A02ECB" w:rsidRDefault="007B4559"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/[^a-zA-Z]+/</w:t>
            </w:r>
          </w:p>
        </w:tc>
        <w:tc>
          <w:tcPr>
            <w:tcW w:w="4533" w:type="dxa"/>
          </w:tcPr>
          <w:p w:rsidR="007B4559" w:rsidRPr="00A02ECB" w:rsidRDefault="007B4559" w:rsidP="007B4559">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r w:rsidR="00706F14" w:rsidRPr="00A02ECB">
              <w:rPr>
                <w:rFonts w:ascii="Times New Roman" w:hAnsi="Times New Roman" w:cs="Times New Roman"/>
                <w:sz w:val="20"/>
                <w:szCs w:val="20"/>
              </w:rPr>
              <w:t>.</w:t>
            </w:r>
          </w:p>
          <w:p w:rsidR="007B4559" w:rsidRPr="00A02ECB" w:rsidRDefault="00DB309A" w:rsidP="007B4559">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c</w:t>
            </w:r>
            <w:r w:rsidR="007B4559" w:rsidRPr="00A02ECB">
              <w:rPr>
                <w:rFonts w:ascii="Times New Roman" w:hAnsi="Times New Roman" w:cs="Times New Roman"/>
                <w:sz w:val="20"/>
                <w:szCs w:val="20"/>
              </w:rPr>
              <w:t>an only include alpha characters</w:t>
            </w:r>
            <w:r w:rsidR="00DC22CB" w:rsidRPr="00A02ECB">
              <w:rPr>
                <w:rFonts w:ascii="Times New Roman" w:hAnsi="Times New Roman" w:cs="Times New Roman"/>
                <w:sz w:val="20"/>
                <w:szCs w:val="20"/>
              </w:rPr>
              <w:t>.</w:t>
            </w:r>
          </w:p>
        </w:tc>
      </w:tr>
      <w:tr w:rsidR="007B4559" w:rsidRPr="00A02ECB" w:rsidTr="007B4559">
        <w:tc>
          <w:tcPr>
            <w:cnfStyle w:val="001000000000" w:firstRow="0" w:lastRow="0" w:firstColumn="1" w:lastColumn="0" w:oddVBand="0" w:evenVBand="0" w:oddHBand="0" w:evenHBand="0" w:firstRowFirstColumn="0" w:firstRowLastColumn="0" w:lastRowFirstColumn="0" w:lastRowLastColumn="0"/>
            <w:tcW w:w="1912" w:type="dxa"/>
          </w:tcPr>
          <w:p w:rsidR="00007568" w:rsidRPr="00A02ECB" w:rsidRDefault="007B4559" w:rsidP="007B4559">
            <w:pPr>
              <w:rPr>
                <w:rFonts w:ascii="Times New Roman" w:hAnsi="Times New Roman" w:cs="Times New Roman"/>
                <w:sz w:val="20"/>
                <w:szCs w:val="20"/>
              </w:rPr>
            </w:pPr>
            <w:r w:rsidRPr="00A02ECB">
              <w:rPr>
                <w:rFonts w:ascii="Times New Roman" w:hAnsi="Times New Roman" w:cs="Times New Roman"/>
                <w:sz w:val="20"/>
                <w:szCs w:val="20"/>
              </w:rPr>
              <w:t>txt</w:t>
            </w:r>
            <w:r w:rsidR="00007568" w:rsidRPr="00A02ECB">
              <w:rPr>
                <w:rFonts w:ascii="Times New Roman" w:hAnsi="Times New Roman" w:cs="Times New Roman"/>
                <w:sz w:val="20"/>
                <w:szCs w:val="20"/>
              </w:rPr>
              <w:t>Phone_0, txtPhone_1, txtPhone_2</w:t>
            </w:r>
          </w:p>
        </w:tc>
        <w:tc>
          <w:tcPr>
            <w:tcW w:w="2905" w:type="dxa"/>
          </w:tcPr>
          <w:p w:rsidR="007B4559" w:rsidRPr="00A02ECB" w:rsidRDefault="007B4559" w:rsidP="007B45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tc>
        <w:tc>
          <w:tcPr>
            <w:tcW w:w="4533" w:type="dxa"/>
          </w:tcPr>
          <w:p w:rsidR="00007568" w:rsidRPr="00A02ECB" w:rsidRDefault="00007568" w:rsidP="00007568">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w:t>
            </w:r>
            <w:r w:rsidR="004C001C">
              <w:rPr>
                <w:rFonts w:ascii="Times New Roman" w:hAnsi="Times New Roman" w:cs="Times New Roman"/>
                <w:sz w:val="20"/>
                <w:szCs w:val="20"/>
              </w:rPr>
              <w:t>s</w:t>
            </w:r>
            <w:r w:rsidRPr="00A02ECB">
              <w:rPr>
                <w:rFonts w:ascii="Times New Roman" w:hAnsi="Times New Roman" w:cs="Times New Roman"/>
                <w:sz w:val="20"/>
                <w:szCs w:val="20"/>
              </w:rPr>
              <w:t xml:space="preserve"> – cannot be blank</w:t>
            </w:r>
            <w:r w:rsidR="00706F14" w:rsidRPr="00A02ECB">
              <w:rPr>
                <w:rFonts w:ascii="Times New Roman" w:hAnsi="Times New Roman" w:cs="Times New Roman"/>
                <w:sz w:val="20"/>
                <w:szCs w:val="20"/>
              </w:rPr>
              <w:t>.</w:t>
            </w:r>
          </w:p>
          <w:p w:rsidR="00294EBB" w:rsidRPr="00A02ECB" w:rsidRDefault="00F223C0" w:rsidP="00007568">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txtPhone_0 and txt</w:t>
            </w:r>
            <w:r w:rsidR="00294EBB" w:rsidRPr="00A02ECB">
              <w:rPr>
                <w:rFonts w:ascii="Times New Roman" w:hAnsi="Times New Roman" w:cs="Times New Roman"/>
                <w:sz w:val="20"/>
                <w:szCs w:val="20"/>
              </w:rPr>
              <w:t>Phone_1 must have 3 digits.</w:t>
            </w:r>
          </w:p>
          <w:p w:rsidR="007B4559" w:rsidRPr="00A02ECB" w:rsidRDefault="00F223C0" w:rsidP="00007568">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txt</w:t>
            </w:r>
            <w:r w:rsidR="00294EBB" w:rsidRPr="00A02ECB">
              <w:rPr>
                <w:rFonts w:ascii="Times New Roman" w:hAnsi="Times New Roman" w:cs="Times New Roman"/>
                <w:sz w:val="20"/>
                <w:szCs w:val="20"/>
              </w:rPr>
              <w:t>Phone_2</w:t>
            </w:r>
            <w:r w:rsidR="007B4559" w:rsidRPr="00A02ECB">
              <w:rPr>
                <w:rFonts w:ascii="Times New Roman" w:hAnsi="Times New Roman" w:cs="Times New Roman"/>
                <w:sz w:val="20"/>
                <w:szCs w:val="20"/>
              </w:rPr>
              <w:t xml:space="preserve"> must have 4 digits</w:t>
            </w:r>
            <w:r w:rsidR="00294EBB" w:rsidRPr="00A02ECB">
              <w:rPr>
                <w:rFonts w:ascii="Times New Roman" w:hAnsi="Times New Roman" w:cs="Times New Roman"/>
                <w:sz w:val="20"/>
                <w:szCs w:val="20"/>
              </w:rPr>
              <w:t>.</w:t>
            </w:r>
          </w:p>
        </w:tc>
      </w:tr>
      <w:tr w:rsidR="007B4559" w:rsidRPr="00A02ECB" w:rsidTr="007B45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7B4559" w:rsidRPr="00A02ECB" w:rsidRDefault="007B4559" w:rsidP="007B4559">
            <w:pPr>
              <w:rPr>
                <w:rFonts w:ascii="Times New Roman" w:hAnsi="Times New Roman" w:cs="Times New Roman"/>
                <w:sz w:val="20"/>
                <w:szCs w:val="20"/>
              </w:rPr>
            </w:pPr>
            <w:r w:rsidRPr="00A02ECB">
              <w:rPr>
                <w:rFonts w:ascii="Times New Roman" w:hAnsi="Times New Roman" w:cs="Times New Roman"/>
                <w:sz w:val="20"/>
                <w:szCs w:val="20"/>
              </w:rPr>
              <w:t>txtEmail</w:t>
            </w:r>
          </w:p>
        </w:tc>
        <w:tc>
          <w:tcPr>
            <w:tcW w:w="2905" w:type="dxa"/>
          </w:tcPr>
          <w:p w:rsidR="007B4559" w:rsidRPr="00A02ECB" w:rsidRDefault="007B4559"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p w:rsidR="004043BF" w:rsidRPr="00A02ECB" w:rsidRDefault="004043BF"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7B4559" w:rsidRPr="00A02ECB" w:rsidRDefault="004C001C"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/^[a-zA-Z\d_]+\@[a-zA-Z]+\.[a-zA-Z</w:t>
            </w:r>
            <w:r w:rsidR="007B4559" w:rsidRPr="00A02ECB">
              <w:rPr>
                <w:rFonts w:ascii="Times New Roman" w:hAnsi="Times New Roman" w:cs="Times New Roman"/>
                <w:sz w:val="20"/>
                <w:szCs w:val="20"/>
              </w:rPr>
              <w:t>]{2,3}/</w:t>
            </w:r>
          </w:p>
        </w:tc>
        <w:tc>
          <w:tcPr>
            <w:tcW w:w="4533" w:type="dxa"/>
          </w:tcPr>
          <w:p w:rsidR="004043BF" w:rsidRPr="00A02ECB" w:rsidRDefault="004043BF" w:rsidP="004043BF">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r w:rsidR="00706F14" w:rsidRPr="00A02ECB">
              <w:rPr>
                <w:rFonts w:ascii="Times New Roman" w:hAnsi="Times New Roman" w:cs="Times New Roman"/>
                <w:sz w:val="20"/>
                <w:szCs w:val="20"/>
              </w:rPr>
              <w:t>.</w:t>
            </w:r>
          </w:p>
          <w:p w:rsidR="004043BF" w:rsidRPr="00A02ECB" w:rsidRDefault="004043BF" w:rsidP="004043BF">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An email cannot contain whitespaces. It must precede with an alphanumeric string (including underscores), followed by an @ symbol, another string, a period and ends in 2-3 alpha characters. </w:t>
            </w:r>
          </w:p>
          <w:p w:rsidR="007B4559" w:rsidRPr="00A02ECB" w:rsidRDefault="004043BF" w:rsidP="004043BF">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The last 3-4 characters must be .com, .ca or .org.</w:t>
            </w:r>
          </w:p>
        </w:tc>
      </w:tr>
      <w:tr w:rsidR="007B4559" w:rsidRPr="00A02ECB" w:rsidTr="007B4559">
        <w:tc>
          <w:tcPr>
            <w:cnfStyle w:val="001000000000" w:firstRow="0" w:lastRow="0" w:firstColumn="1" w:lastColumn="0" w:oddVBand="0" w:evenVBand="0" w:oddHBand="0" w:evenHBand="0" w:firstRowFirstColumn="0" w:firstRowLastColumn="0" w:lastRowFirstColumn="0" w:lastRowLastColumn="0"/>
            <w:tcW w:w="1912" w:type="dxa"/>
          </w:tcPr>
          <w:p w:rsidR="007B4559" w:rsidRPr="00A02ECB" w:rsidRDefault="007B4559" w:rsidP="007B4559">
            <w:pPr>
              <w:rPr>
                <w:rFonts w:ascii="Times New Roman" w:hAnsi="Times New Roman" w:cs="Times New Roman"/>
                <w:sz w:val="20"/>
                <w:szCs w:val="20"/>
              </w:rPr>
            </w:pPr>
            <w:r w:rsidRPr="00A02ECB">
              <w:rPr>
                <w:rFonts w:ascii="Times New Roman" w:hAnsi="Times New Roman" w:cs="Times New Roman"/>
                <w:sz w:val="20"/>
                <w:szCs w:val="20"/>
              </w:rPr>
              <w:t>txtOrganization</w:t>
            </w:r>
          </w:p>
        </w:tc>
        <w:tc>
          <w:tcPr>
            <w:tcW w:w="2905" w:type="dxa"/>
          </w:tcPr>
          <w:p w:rsidR="007B4559" w:rsidRPr="00A02ECB" w:rsidRDefault="007B4559" w:rsidP="007B45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tc>
        <w:tc>
          <w:tcPr>
            <w:tcW w:w="4533" w:type="dxa"/>
          </w:tcPr>
          <w:p w:rsidR="007B4559" w:rsidRPr="00A02ECB" w:rsidRDefault="007B4559" w:rsidP="00706F1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No validation required</w:t>
            </w:r>
            <w:r w:rsidR="00706F14" w:rsidRPr="00A02ECB">
              <w:rPr>
                <w:rFonts w:ascii="Times New Roman" w:hAnsi="Times New Roman" w:cs="Times New Roman"/>
                <w:sz w:val="20"/>
                <w:szCs w:val="20"/>
              </w:rPr>
              <w:t>.</w:t>
            </w:r>
          </w:p>
        </w:tc>
      </w:tr>
      <w:tr w:rsidR="007B4559" w:rsidRPr="00A02ECB" w:rsidTr="006F2E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7B4559" w:rsidRPr="00A02ECB" w:rsidRDefault="007B4559" w:rsidP="007B4559">
            <w:pPr>
              <w:rPr>
                <w:rFonts w:ascii="Times New Roman" w:hAnsi="Times New Roman" w:cs="Times New Roman"/>
                <w:sz w:val="20"/>
                <w:szCs w:val="20"/>
              </w:rPr>
            </w:pPr>
            <w:r w:rsidRPr="00A02ECB">
              <w:rPr>
                <w:rFonts w:ascii="Times New Roman" w:hAnsi="Times New Roman" w:cs="Times New Roman"/>
                <w:sz w:val="20"/>
                <w:szCs w:val="20"/>
              </w:rPr>
              <w:t>txtAddress</w:t>
            </w:r>
          </w:p>
        </w:tc>
        <w:tc>
          <w:tcPr>
            <w:tcW w:w="2905" w:type="dxa"/>
          </w:tcPr>
          <w:p w:rsidR="007B4559" w:rsidRPr="00A02ECB" w:rsidRDefault="00B05813"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w:t>
            </w:r>
            <w:r w:rsidR="007B4559" w:rsidRPr="00A02ECB">
              <w:rPr>
                <w:rFonts w:ascii="Times New Roman" w:hAnsi="Times New Roman" w:cs="Times New Roman"/>
                <w:sz w:val="20"/>
                <w:szCs w:val="20"/>
              </w:rPr>
              <w:t>ext</w:t>
            </w:r>
          </w:p>
          <w:p w:rsidR="00B05813" w:rsidRPr="00A02ECB" w:rsidRDefault="00B05813"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7B4559" w:rsidRPr="00A02ECB" w:rsidRDefault="007B4559"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/[^0-9a-zA-Z]+/</w:t>
            </w:r>
          </w:p>
        </w:tc>
        <w:tc>
          <w:tcPr>
            <w:tcW w:w="4533" w:type="dxa"/>
            <w:tcBorders>
              <w:bottom w:val="single" w:sz="4" w:space="0" w:color="BFBFBF" w:themeColor="background1" w:themeShade="BF"/>
            </w:tcBorders>
          </w:tcPr>
          <w:p w:rsidR="00B05813" w:rsidRPr="00A02ECB" w:rsidRDefault="00B05813" w:rsidP="00B05813">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7B4559" w:rsidRPr="00A02ECB" w:rsidRDefault="00B05813" w:rsidP="00B05813">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w:t>
            </w:r>
            <w:r w:rsidR="007B4559" w:rsidRPr="00A02ECB">
              <w:rPr>
                <w:rFonts w:ascii="Times New Roman" w:hAnsi="Times New Roman" w:cs="Times New Roman"/>
                <w:sz w:val="20"/>
                <w:szCs w:val="20"/>
              </w:rPr>
              <w:t>ust be alphanumeric</w:t>
            </w:r>
            <w:r w:rsidRPr="00A02ECB">
              <w:rPr>
                <w:rFonts w:ascii="Times New Roman" w:hAnsi="Times New Roman" w:cs="Times New Roman"/>
                <w:sz w:val="20"/>
                <w:szCs w:val="20"/>
              </w:rPr>
              <w:t>.</w:t>
            </w:r>
          </w:p>
        </w:tc>
      </w:tr>
      <w:tr w:rsidR="007B4559" w:rsidRPr="00A02ECB" w:rsidTr="00256813">
        <w:tc>
          <w:tcPr>
            <w:cnfStyle w:val="001000000000" w:firstRow="0" w:lastRow="0" w:firstColumn="1" w:lastColumn="0" w:oddVBand="0" w:evenVBand="0" w:oddHBand="0" w:evenHBand="0" w:firstRowFirstColumn="0" w:firstRowLastColumn="0" w:lastRowFirstColumn="0" w:lastRowLastColumn="0"/>
            <w:tcW w:w="1912" w:type="dxa"/>
          </w:tcPr>
          <w:p w:rsidR="007B4559" w:rsidRPr="00A02ECB" w:rsidRDefault="007B4559" w:rsidP="007B4559">
            <w:pPr>
              <w:rPr>
                <w:rFonts w:ascii="Times New Roman" w:hAnsi="Times New Roman" w:cs="Times New Roman"/>
                <w:sz w:val="20"/>
                <w:szCs w:val="20"/>
              </w:rPr>
            </w:pPr>
            <w:r w:rsidRPr="00A02ECB">
              <w:rPr>
                <w:rFonts w:ascii="Times New Roman" w:hAnsi="Times New Roman" w:cs="Times New Roman"/>
                <w:sz w:val="20"/>
                <w:szCs w:val="20"/>
              </w:rPr>
              <w:t>txtDate</w:t>
            </w:r>
          </w:p>
        </w:tc>
        <w:tc>
          <w:tcPr>
            <w:tcW w:w="2905" w:type="dxa"/>
          </w:tcPr>
          <w:p w:rsidR="007B4559" w:rsidRPr="00A02ECB" w:rsidRDefault="007B4559" w:rsidP="007B45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r w:rsidR="003C65EB" w:rsidRPr="00A02ECB">
              <w:rPr>
                <w:rFonts w:ascii="Times New Roman" w:hAnsi="Times New Roman" w:cs="Times New Roman"/>
                <w:sz w:val="20"/>
                <w:szCs w:val="20"/>
              </w:rPr>
              <w:t xml:space="preserve"> (widget)</w:t>
            </w:r>
          </w:p>
        </w:tc>
        <w:tc>
          <w:tcPr>
            <w:tcW w:w="4533" w:type="dxa"/>
            <w:tcBorders>
              <w:bottom w:val="single" w:sz="4" w:space="0" w:color="BFBFBF" w:themeColor="background1" w:themeShade="BF"/>
            </w:tcBorders>
            <w:shd w:val="clear" w:color="auto" w:fill="auto"/>
          </w:tcPr>
          <w:p w:rsidR="006F2E84" w:rsidRPr="00A02ECB" w:rsidRDefault="006F2E84" w:rsidP="006F2E8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7B4559" w:rsidRPr="00A02ECB" w:rsidRDefault="006F2E84" w:rsidP="006F2E8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w:t>
            </w:r>
            <w:r w:rsidR="007B4559" w:rsidRPr="00A02ECB">
              <w:rPr>
                <w:rFonts w:ascii="Times New Roman" w:hAnsi="Times New Roman" w:cs="Times New Roman"/>
                <w:sz w:val="20"/>
                <w:szCs w:val="20"/>
              </w:rPr>
              <w:t xml:space="preserve"> must be at least 14 </w:t>
            </w:r>
            <w:r w:rsidR="00D577AF">
              <w:rPr>
                <w:rFonts w:ascii="Times New Roman" w:hAnsi="Times New Roman" w:cs="Times New Roman"/>
                <w:sz w:val="20"/>
                <w:szCs w:val="20"/>
              </w:rPr>
              <w:t xml:space="preserve">full </w:t>
            </w:r>
            <w:r w:rsidR="007B4559" w:rsidRPr="00A02ECB">
              <w:rPr>
                <w:rFonts w:ascii="Times New Roman" w:hAnsi="Times New Roman" w:cs="Times New Roman"/>
                <w:sz w:val="20"/>
                <w:szCs w:val="20"/>
              </w:rPr>
              <w:t xml:space="preserve">days from </w:t>
            </w:r>
            <w:r w:rsidRPr="00A02ECB">
              <w:rPr>
                <w:rFonts w:ascii="Times New Roman" w:hAnsi="Times New Roman" w:cs="Times New Roman"/>
                <w:sz w:val="20"/>
                <w:szCs w:val="20"/>
              </w:rPr>
              <w:t>the current date.</w:t>
            </w:r>
          </w:p>
        </w:tc>
      </w:tr>
      <w:tr w:rsidR="00AF56C2" w:rsidRPr="00A02ECB" w:rsidTr="002568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7B4559" w:rsidRPr="00A02ECB" w:rsidRDefault="007B4559" w:rsidP="007B4559">
            <w:pPr>
              <w:rPr>
                <w:rFonts w:ascii="Times New Roman" w:hAnsi="Times New Roman" w:cs="Times New Roman"/>
                <w:sz w:val="20"/>
                <w:szCs w:val="20"/>
              </w:rPr>
            </w:pPr>
            <w:r w:rsidRPr="00A02ECB">
              <w:rPr>
                <w:rFonts w:ascii="Times New Roman" w:hAnsi="Times New Roman" w:cs="Times New Roman"/>
                <w:sz w:val="20"/>
                <w:szCs w:val="20"/>
              </w:rPr>
              <w:lastRenderedPageBreak/>
              <w:t>txtStartTime</w:t>
            </w:r>
          </w:p>
        </w:tc>
        <w:tc>
          <w:tcPr>
            <w:tcW w:w="2905" w:type="dxa"/>
          </w:tcPr>
          <w:p w:rsidR="007B4559" w:rsidRPr="00A02ECB" w:rsidRDefault="007B4559"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r w:rsidR="003C65EB" w:rsidRPr="00A02ECB">
              <w:rPr>
                <w:rFonts w:ascii="Times New Roman" w:hAnsi="Times New Roman" w:cs="Times New Roman"/>
                <w:sz w:val="20"/>
                <w:szCs w:val="20"/>
              </w:rPr>
              <w:t xml:space="preserve"> (widget)</w:t>
            </w:r>
          </w:p>
        </w:tc>
        <w:tc>
          <w:tcPr>
            <w:tcW w:w="4533" w:type="dxa"/>
            <w:tcBorders>
              <w:top w:val="single" w:sz="4" w:space="0" w:color="BFBFBF" w:themeColor="background1" w:themeShade="BF"/>
            </w:tcBorders>
          </w:tcPr>
          <w:p w:rsidR="000A372A" w:rsidRPr="00A02ECB" w:rsidRDefault="000A372A" w:rsidP="000A372A">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7B4559" w:rsidRPr="00A02ECB" w:rsidRDefault="000A372A" w:rsidP="000A372A">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w:t>
            </w:r>
            <w:r w:rsidR="007B4559" w:rsidRPr="00A02ECB">
              <w:rPr>
                <w:rFonts w:ascii="Times New Roman" w:hAnsi="Times New Roman" w:cs="Times New Roman"/>
                <w:sz w:val="20"/>
                <w:szCs w:val="20"/>
              </w:rPr>
              <w:t xml:space="preserve"> must be after 8:00AM on weekdays and must be after 10:00AM on weekends</w:t>
            </w:r>
            <w:r w:rsidR="005B6E5D" w:rsidRPr="00A02ECB">
              <w:rPr>
                <w:rFonts w:ascii="Times New Roman" w:hAnsi="Times New Roman" w:cs="Times New Roman"/>
                <w:sz w:val="20"/>
                <w:szCs w:val="20"/>
              </w:rPr>
              <w:t>.</w:t>
            </w:r>
            <w:r w:rsidR="007B4559" w:rsidRPr="00A02ECB">
              <w:rPr>
                <w:rFonts w:ascii="Times New Roman" w:hAnsi="Times New Roman" w:cs="Times New Roman"/>
                <w:sz w:val="20"/>
                <w:szCs w:val="20"/>
              </w:rPr>
              <w:t xml:space="preserve"> </w:t>
            </w:r>
          </w:p>
        </w:tc>
      </w:tr>
      <w:tr w:rsidR="007B4559" w:rsidRPr="00A02ECB" w:rsidTr="007B4559">
        <w:tc>
          <w:tcPr>
            <w:cnfStyle w:val="001000000000" w:firstRow="0" w:lastRow="0" w:firstColumn="1" w:lastColumn="0" w:oddVBand="0" w:evenVBand="0" w:oddHBand="0" w:evenHBand="0" w:firstRowFirstColumn="0" w:firstRowLastColumn="0" w:lastRowFirstColumn="0" w:lastRowLastColumn="0"/>
            <w:tcW w:w="1912" w:type="dxa"/>
          </w:tcPr>
          <w:p w:rsidR="007B4559" w:rsidRPr="00A02ECB" w:rsidRDefault="007B4559" w:rsidP="007B4559">
            <w:pPr>
              <w:rPr>
                <w:rFonts w:ascii="Times New Roman" w:hAnsi="Times New Roman" w:cs="Times New Roman"/>
                <w:sz w:val="20"/>
                <w:szCs w:val="20"/>
              </w:rPr>
            </w:pPr>
            <w:r w:rsidRPr="00A02ECB">
              <w:rPr>
                <w:rFonts w:ascii="Times New Roman" w:hAnsi="Times New Roman" w:cs="Times New Roman"/>
                <w:sz w:val="20"/>
                <w:szCs w:val="20"/>
              </w:rPr>
              <w:t>txtEndTime</w:t>
            </w:r>
          </w:p>
        </w:tc>
        <w:tc>
          <w:tcPr>
            <w:tcW w:w="2905" w:type="dxa"/>
          </w:tcPr>
          <w:p w:rsidR="007B4559" w:rsidRPr="00A02ECB" w:rsidRDefault="007B4559" w:rsidP="007B45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Text </w:t>
            </w:r>
            <w:r w:rsidR="003C65EB" w:rsidRPr="00A02ECB">
              <w:rPr>
                <w:rFonts w:ascii="Times New Roman" w:hAnsi="Times New Roman" w:cs="Times New Roman"/>
                <w:sz w:val="20"/>
                <w:szCs w:val="20"/>
              </w:rPr>
              <w:t>(widget)</w:t>
            </w:r>
          </w:p>
        </w:tc>
        <w:tc>
          <w:tcPr>
            <w:tcW w:w="4533" w:type="dxa"/>
          </w:tcPr>
          <w:p w:rsidR="009C6113" w:rsidRPr="00A02ECB" w:rsidRDefault="009C6113" w:rsidP="009C611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7B4559" w:rsidRPr="00A02ECB" w:rsidRDefault="009C6113" w:rsidP="009C611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It </w:t>
            </w:r>
            <w:r w:rsidR="007B4559" w:rsidRPr="00A02ECB">
              <w:rPr>
                <w:rFonts w:ascii="Times New Roman" w:hAnsi="Times New Roman" w:cs="Times New Roman"/>
                <w:sz w:val="20"/>
                <w:szCs w:val="20"/>
              </w:rPr>
              <w:t>must be before 4:00PM on weekdays and must be after 3:00PM on weekends</w:t>
            </w:r>
            <w:r w:rsidR="005B6E5D" w:rsidRPr="00A02ECB">
              <w:rPr>
                <w:rFonts w:ascii="Times New Roman" w:hAnsi="Times New Roman" w:cs="Times New Roman"/>
                <w:sz w:val="20"/>
                <w:szCs w:val="20"/>
              </w:rPr>
              <w:t>.</w:t>
            </w:r>
          </w:p>
          <w:p w:rsidR="00113BB8" w:rsidRPr="00A02ECB" w:rsidRDefault="00113BB8" w:rsidP="009C611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be after the start time.</w:t>
            </w:r>
          </w:p>
        </w:tc>
      </w:tr>
      <w:tr w:rsidR="00AF56C2" w:rsidRPr="00A02ECB" w:rsidTr="007B45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7B4559" w:rsidRPr="00A02ECB" w:rsidRDefault="007B4559" w:rsidP="007B4559">
            <w:pPr>
              <w:rPr>
                <w:rFonts w:ascii="Times New Roman" w:hAnsi="Times New Roman" w:cs="Times New Roman"/>
                <w:sz w:val="20"/>
                <w:szCs w:val="20"/>
              </w:rPr>
            </w:pPr>
            <w:r w:rsidRPr="00A02ECB">
              <w:rPr>
                <w:rFonts w:ascii="Times New Roman" w:hAnsi="Times New Roman" w:cs="Times New Roman"/>
                <w:sz w:val="20"/>
                <w:szCs w:val="20"/>
              </w:rPr>
              <w:t>lstFunc</w:t>
            </w:r>
            <w:r w:rsidR="00282884" w:rsidRPr="00A02ECB">
              <w:rPr>
                <w:rFonts w:ascii="Times New Roman" w:hAnsi="Times New Roman" w:cs="Times New Roman"/>
                <w:sz w:val="20"/>
                <w:szCs w:val="20"/>
              </w:rPr>
              <w:t>tion</w:t>
            </w:r>
          </w:p>
        </w:tc>
        <w:tc>
          <w:tcPr>
            <w:tcW w:w="2905" w:type="dxa"/>
          </w:tcPr>
          <w:p w:rsidR="007B4559" w:rsidRPr="00A02ECB" w:rsidRDefault="005B6E5D"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w:t>
            </w:r>
            <w:r w:rsidR="007B4559" w:rsidRPr="00A02ECB">
              <w:rPr>
                <w:rFonts w:ascii="Times New Roman" w:hAnsi="Times New Roman" w:cs="Times New Roman"/>
                <w:sz w:val="20"/>
                <w:szCs w:val="20"/>
              </w:rPr>
              <w:t>ext /</w:t>
            </w:r>
            <w:r w:rsidRPr="00A02ECB">
              <w:rPr>
                <w:rFonts w:ascii="Times New Roman" w:hAnsi="Times New Roman" w:cs="Times New Roman"/>
                <w:sz w:val="20"/>
                <w:szCs w:val="20"/>
              </w:rPr>
              <w:t xml:space="preserve"> Datalist</w:t>
            </w:r>
          </w:p>
          <w:p w:rsidR="005B6E5D" w:rsidRPr="00A02ECB" w:rsidRDefault="005B6E5D"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7B4559" w:rsidRPr="00A02ECB" w:rsidRDefault="00B05CDE"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/[^a-zA-Z]+/</w:t>
            </w:r>
          </w:p>
        </w:tc>
        <w:tc>
          <w:tcPr>
            <w:tcW w:w="4533" w:type="dxa"/>
          </w:tcPr>
          <w:p w:rsidR="00D82F08" w:rsidRPr="00A02ECB" w:rsidRDefault="00D82F08" w:rsidP="00D82F08">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7B4559" w:rsidRPr="00A02ECB" w:rsidRDefault="00B05CDE" w:rsidP="00D82F08">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can only include alpha characters.</w:t>
            </w:r>
          </w:p>
        </w:tc>
      </w:tr>
      <w:tr w:rsidR="007B4559" w:rsidRPr="00A02ECB" w:rsidTr="007B4559">
        <w:tc>
          <w:tcPr>
            <w:cnfStyle w:val="001000000000" w:firstRow="0" w:lastRow="0" w:firstColumn="1" w:lastColumn="0" w:oddVBand="0" w:evenVBand="0" w:oddHBand="0" w:evenHBand="0" w:firstRowFirstColumn="0" w:firstRowLastColumn="0" w:lastRowFirstColumn="0" w:lastRowLastColumn="0"/>
            <w:tcW w:w="1912" w:type="dxa"/>
          </w:tcPr>
          <w:p w:rsidR="007B4559" w:rsidRPr="00A02ECB" w:rsidRDefault="007B4559" w:rsidP="007B4559">
            <w:pPr>
              <w:rPr>
                <w:rFonts w:ascii="Times New Roman" w:hAnsi="Times New Roman" w:cs="Times New Roman"/>
                <w:sz w:val="20"/>
                <w:szCs w:val="20"/>
              </w:rPr>
            </w:pPr>
            <w:r w:rsidRPr="00A02ECB">
              <w:rPr>
                <w:rFonts w:ascii="Times New Roman" w:hAnsi="Times New Roman" w:cs="Times New Roman"/>
                <w:sz w:val="20"/>
                <w:szCs w:val="20"/>
              </w:rPr>
              <w:t>txtGuests</w:t>
            </w:r>
          </w:p>
        </w:tc>
        <w:tc>
          <w:tcPr>
            <w:tcW w:w="2905" w:type="dxa"/>
          </w:tcPr>
          <w:p w:rsidR="007B4559" w:rsidRPr="00A02ECB" w:rsidRDefault="007B4559" w:rsidP="007B45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tc>
        <w:tc>
          <w:tcPr>
            <w:tcW w:w="4533" w:type="dxa"/>
          </w:tcPr>
          <w:p w:rsidR="00C77A86" w:rsidRPr="00A02ECB" w:rsidRDefault="00C77A86" w:rsidP="00C77A86">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8B0823" w:rsidRPr="00A02ECB" w:rsidRDefault="00C77A86" w:rsidP="00C77A86">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It must </w:t>
            </w:r>
            <w:r w:rsidR="008B0823" w:rsidRPr="00A02ECB">
              <w:rPr>
                <w:rFonts w:ascii="Times New Roman" w:hAnsi="Times New Roman" w:cs="Times New Roman"/>
                <w:sz w:val="20"/>
                <w:szCs w:val="20"/>
              </w:rPr>
              <w:t>numerical.</w:t>
            </w:r>
          </w:p>
          <w:p w:rsidR="007B4559" w:rsidRPr="00A02ECB" w:rsidRDefault="008B0823" w:rsidP="00C77A86">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It must be </w:t>
            </w:r>
            <w:r w:rsidR="00C77A86" w:rsidRPr="00A02ECB">
              <w:rPr>
                <w:rFonts w:ascii="Times New Roman" w:hAnsi="Times New Roman" w:cs="Times New Roman"/>
                <w:sz w:val="20"/>
                <w:szCs w:val="20"/>
              </w:rPr>
              <w:t>at least</w:t>
            </w:r>
            <w:r w:rsidR="007B4559" w:rsidRPr="00A02ECB">
              <w:rPr>
                <w:rFonts w:ascii="Times New Roman" w:hAnsi="Times New Roman" w:cs="Times New Roman"/>
                <w:sz w:val="20"/>
                <w:szCs w:val="20"/>
              </w:rPr>
              <w:t xml:space="preserve"> 50 and </w:t>
            </w:r>
            <w:r w:rsidR="00C77A86" w:rsidRPr="00A02ECB">
              <w:rPr>
                <w:rFonts w:ascii="Times New Roman" w:hAnsi="Times New Roman" w:cs="Times New Roman"/>
                <w:sz w:val="20"/>
                <w:szCs w:val="20"/>
              </w:rPr>
              <w:t>no more</w:t>
            </w:r>
            <w:r w:rsidR="007B4559" w:rsidRPr="00A02ECB">
              <w:rPr>
                <w:rFonts w:ascii="Times New Roman" w:hAnsi="Times New Roman" w:cs="Times New Roman"/>
                <w:sz w:val="20"/>
                <w:szCs w:val="20"/>
              </w:rPr>
              <w:t xml:space="preserve"> than 250</w:t>
            </w:r>
            <w:r w:rsidR="00C77A86" w:rsidRPr="00A02ECB">
              <w:rPr>
                <w:rFonts w:ascii="Times New Roman" w:hAnsi="Times New Roman" w:cs="Times New Roman"/>
                <w:sz w:val="20"/>
                <w:szCs w:val="20"/>
              </w:rPr>
              <w:t>.</w:t>
            </w:r>
          </w:p>
        </w:tc>
      </w:tr>
      <w:tr w:rsidR="00AF56C2" w:rsidRPr="00A02ECB" w:rsidTr="007B45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7B4559" w:rsidRPr="00A02ECB" w:rsidRDefault="007B4559" w:rsidP="007B4559">
            <w:pPr>
              <w:rPr>
                <w:rFonts w:ascii="Times New Roman" w:hAnsi="Times New Roman" w:cs="Times New Roman"/>
                <w:sz w:val="20"/>
                <w:szCs w:val="20"/>
              </w:rPr>
            </w:pPr>
            <w:r w:rsidRPr="00A02ECB">
              <w:rPr>
                <w:rFonts w:ascii="Times New Roman" w:hAnsi="Times New Roman" w:cs="Times New Roman"/>
                <w:sz w:val="20"/>
                <w:szCs w:val="20"/>
              </w:rPr>
              <w:t>chk</w:t>
            </w:r>
            <w:r w:rsidR="00E61F24" w:rsidRPr="00A02ECB">
              <w:rPr>
                <w:rFonts w:ascii="Times New Roman" w:hAnsi="Times New Roman" w:cs="Times New Roman"/>
                <w:sz w:val="20"/>
                <w:szCs w:val="20"/>
              </w:rPr>
              <w:t>Brownies</w:t>
            </w:r>
          </w:p>
          <w:p w:rsidR="00E61F24" w:rsidRPr="00A02ECB" w:rsidRDefault="00E61F24" w:rsidP="007B4559">
            <w:pPr>
              <w:rPr>
                <w:rFonts w:ascii="Times New Roman" w:hAnsi="Times New Roman" w:cs="Times New Roman"/>
                <w:sz w:val="20"/>
                <w:szCs w:val="20"/>
              </w:rPr>
            </w:pPr>
            <w:r w:rsidRPr="00A02ECB">
              <w:rPr>
                <w:rFonts w:ascii="Times New Roman" w:hAnsi="Times New Roman" w:cs="Times New Roman"/>
                <w:sz w:val="20"/>
                <w:szCs w:val="20"/>
              </w:rPr>
              <w:t>chkCakes</w:t>
            </w:r>
          </w:p>
          <w:p w:rsidR="00E61F24" w:rsidRPr="00A02ECB" w:rsidRDefault="00E61F24" w:rsidP="007B4559">
            <w:pPr>
              <w:rPr>
                <w:rFonts w:ascii="Times New Roman" w:hAnsi="Times New Roman" w:cs="Times New Roman"/>
                <w:sz w:val="20"/>
                <w:szCs w:val="20"/>
              </w:rPr>
            </w:pPr>
            <w:r w:rsidRPr="00A02ECB">
              <w:rPr>
                <w:rFonts w:ascii="Times New Roman" w:hAnsi="Times New Roman" w:cs="Times New Roman"/>
                <w:sz w:val="20"/>
                <w:szCs w:val="20"/>
              </w:rPr>
              <w:t>chkCookies</w:t>
            </w:r>
          </w:p>
          <w:p w:rsidR="00E61F24" w:rsidRPr="00A02ECB" w:rsidRDefault="00E61F24" w:rsidP="007B4559">
            <w:pPr>
              <w:rPr>
                <w:rFonts w:ascii="Times New Roman" w:hAnsi="Times New Roman" w:cs="Times New Roman"/>
                <w:sz w:val="20"/>
                <w:szCs w:val="20"/>
              </w:rPr>
            </w:pPr>
            <w:r w:rsidRPr="00A02ECB">
              <w:rPr>
                <w:rFonts w:ascii="Times New Roman" w:hAnsi="Times New Roman" w:cs="Times New Roman"/>
                <w:sz w:val="20"/>
                <w:szCs w:val="20"/>
              </w:rPr>
              <w:t>chkCupcakes</w:t>
            </w:r>
          </w:p>
          <w:p w:rsidR="00E61F24" w:rsidRPr="00A02ECB" w:rsidRDefault="00E61F24" w:rsidP="007B4559">
            <w:pPr>
              <w:rPr>
                <w:rFonts w:ascii="Times New Roman" w:hAnsi="Times New Roman" w:cs="Times New Roman"/>
                <w:sz w:val="20"/>
                <w:szCs w:val="20"/>
              </w:rPr>
            </w:pPr>
            <w:r w:rsidRPr="00A02ECB">
              <w:rPr>
                <w:rFonts w:ascii="Times New Roman" w:hAnsi="Times New Roman" w:cs="Times New Roman"/>
                <w:sz w:val="20"/>
                <w:szCs w:val="20"/>
              </w:rPr>
              <w:t>chkDonuts</w:t>
            </w:r>
          </w:p>
          <w:p w:rsidR="00E61F24" w:rsidRPr="00A02ECB" w:rsidRDefault="00E61F24" w:rsidP="007B4559">
            <w:pPr>
              <w:rPr>
                <w:rFonts w:ascii="Times New Roman" w:hAnsi="Times New Roman" w:cs="Times New Roman"/>
                <w:sz w:val="20"/>
                <w:szCs w:val="20"/>
              </w:rPr>
            </w:pPr>
            <w:r w:rsidRPr="00A02ECB">
              <w:rPr>
                <w:rFonts w:ascii="Times New Roman" w:hAnsi="Times New Roman" w:cs="Times New Roman"/>
                <w:sz w:val="20"/>
                <w:szCs w:val="20"/>
              </w:rPr>
              <w:t>chkMacarons</w:t>
            </w:r>
          </w:p>
        </w:tc>
        <w:tc>
          <w:tcPr>
            <w:tcW w:w="2905" w:type="dxa"/>
          </w:tcPr>
          <w:p w:rsidR="007B4559" w:rsidRPr="00A02ECB" w:rsidRDefault="00E61F24"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C</w:t>
            </w:r>
            <w:r w:rsidR="007B4559" w:rsidRPr="00A02ECB">
              <w:rPr>
                <w:rFonts w:ascii="Times New Roman" w:hAnsi="Times New Roman" w:cs="Times New Roman"/>
                <w:sz w:val="20"/>
                <w:szCs w:val="20"/>
              </w:rPr>
              <w:t>heckbox</w:t>
            </w:r>
          </w:p>
        </w:tc>
        <w:tc>
          <w:tcPr>
            <w:tcW w:w="4533" w:type="dxa"/>
          </w:tcPr>
          <w:p w:rsidR="007B4559" w:rsidRPr="00A02ECB" w:rsidRDefault="007B4559" w:rsidP="00E61F24">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No validation required</w:t>
            </w:r>
            <w:r w:rsidR="00E61F24" w:rsidRPr="00A02ECB">
              <w:rPr>
                <w:rFonts w:ascii="Times New Roman" w:hAnsi="Times New Roman" w:cs="Times New Roman"/>
                <w:sz w:val="20"/>
                <w:szCs w:val="20"/>
              </w:rPr>
              <w:t>.</w:t>
            </w:r>
            <w:r w:rsidR="00D577AF">
              <w:rPr>
                <w:rFonts w:ascii="Times New Roman" w:hAnsi="Times New Roman" w:cs="Times New Roman"/>
                <w:sz w:val="20"/>
                <w:szCs w:val="20"/>
              </w:rPr>
              <w:t xml:space="preserve"> Each can be in one of two states: checked or unchecked.</w:t>
            </w:r>
          </w:p>
        </w:tc>
      </w:tr>
      <w:tr w:rsidR="007B4559" w:rsidRPr="00A02ECB" w:rsidTr="007B4559">
        <w:tc>
          <w:tcPr>
            <w:cnfStyle w:val="001000000000" w:firstRow="0" w:lastRow="0" w:firstColumn="1" w:lastColumn="0" w:oddVBand="0" w:evenVBand="0" w:oddHBand="0" w:evenHBand="0" w:firstRowFirstColumn="0" w:firstRowLastColumn="0" w:lastRowFirstColumn="0" w:lastRowLastColumn="0"/>
            <w:tcW w:w="1912" w:type="dxa"/>
          </w:tcPr>
          <w:p w:rsidR="007B4559" w:rsidRPr="00A02ECB" w:rsidRDefault="00C25B08" w:rsidP="007B4559">
            <w:pPr>
              <w:rPr>
                <w:rFonts w:ascii="Times New Roman" w:hAnsi="Times New Roman" w:cs="Times New Roman"/>
                <w:sz w:val="20"/>
                <w:szCs w:val="20"/>
              </w:rPr>
            </w:pPr>
            <w:r w:rsidRPr="00A02ECB">
              <w:rPr>
                <w:rFonts w:ascii="Times New Roman" w:hAnsi="Times New Roman" w:cs="Times New Roman"/>
                <w:sz w:val="20"/>
                <w:szCs w:val="20"/>
              </w:rPr>
              <w:t>taAllergies</w:t>
            </w:r>
          </w:p>
        </w:tc>
        <w:tc>
          <w:tcPr>
            <w:tcW w:w="2905" w:type="dxa"/>
          </w:tcPr>
          <w:p w:rsidR="007B4559" w:rsidRPr="00A02ECB" w:rsidRDefault="00593382" w:rsidP="007B45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Textarea</w:t>
            </w:r>
          </w:p>
        </w:tc>
        <w:tc>
          <w:tcPr>
            <w:tcW w:w="4533" w:type="dxa"/>
          </w:tcPr>
          <w:p w:rsidR="007B4559" w:rsidRPr="00A02ECB" w:rsidRDefault="007B4559" w:rsidP="00AA14BB">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No validation required</w:t>
            </w:r>
            <w:r w:rsidR="00AA14BB" w:rsidRPr="00A02ECB">
              <w:rPr>
                <w:rFonts w:ascii="Times New Roman" w:hAnsi="Times New Roman" w:cs="Times New Roman"/>
                <w:sz w:val="20"/>
                <w:szCs w:val="20"/>
              </w:rPr>
              <w:t>.</w:t>
            </w:r>
          </w:p>
        </w:tc>
      </w:tr>
      <w:tr w:rsidR="00AF56C2" w:rsidRPr="00A02ECB" w:rsidTr="007B45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7B4559" w:rsidRPr="00A02ECB" w:rsidRDefault="00C25B08" w:rsidP="007B4559">
            <w:pPr>
              <w:rPr>
                <w:rFonts w:ascii="Times New Roman" w:hAnsi="Times New Roman" w:cs="Times New Roman"/>
                <w:sz w:val="20"/>
                <w:szCs w:val="20"/>
              </w:rPr>
            </w:pPr>
            <w:r w:rsidRPr="00A02ECB">
              <w:rPr>
                <w:rFonts w:ascii="Times New Roman" w:hAnsi="Times New Roman" w:cs="Times New Roman"/>
                <w:sz w:val="20"/>
                <w:szCs w:val="20"/>
              </w:rPr>
              <w:t>taComments</w:t>
            </w:r>
          </w:p>
        </w:tc>
        <w:tc>
          <w:tcPr>
            <w:tcW w:w="2905" w:type="dxa"/>
          </w:tcPr>
          <w:p w:rsidR="007B4559" w:rsidRPr="00A02ECB" w:rsidRDefault="00593382"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Textarea</w:t>
            </w:r>
          </w:p>
        </w:tc>
        <w:tc>
          <w:tcPr>
            <w:tcW w:w="4533" w:type="dxa"/>
          </w:tcPr>
          <w:p w:rsidR="007B4559" w:rsidRPr="00A02ECB" w:rsidRDefault="007B4559" w:rsidP="00AA14BB">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No validation required</w:t>
            </w:r>
            <w:r w:rsidR="00AA14BB" w:rsidRPr="00A02ECB">
              <w:rPr>
                <w:rFonts w:ascii="Times New Roman" w:hAnsi="Times New Roman" w:cs="Times New Roman"/>
                <w:sz w:val="20"/>
                <w:szCs w:val="20"/>
              </w:rPr>
              <w:t>.</w:t>
            </w:r>
          </w:p>
        </w:tc>
      </w:tr>
    </w:tbl>
    <w:p w:rsidR="00F46346" w:rsidRPr="00A02ECB" w:rsidRDefault="00F46346">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2A752C" w:rsidRPr="00A02ECB" w:rsidTr="009E39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2A752C" w:rsidRPr="00A02ECB" w:rsidRDefault="002A752C" w:rsidP="00CA54A1">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FORM on page:</w:t>
            </w:r>
            <w:r w:rsidR="00C91D21" w:rsidRPr="00A02ECB">
              <w:rPr>
                <w:rFonts w:ascii="Times New Roman" w:hAnsi="Times New Roman" w:cs="Times New Roman"/>
                <w:sz w:val="20"/>
                <w:szCs w:val="20"/>
              </w:rPr>
              <w:t xml:space="preserve"> Cart</w:t>
            </w:r>
          </w:p>
        </w:tc>
      </w:tr>
      <w:tr w:rsidR="002A752C" w:rsidRPr="00A02ECB" w:rsidTr="009E39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2A752C" w:rsidRPr="00A02ECB" w:rsidRDefault="002A752C" w:rsidP="00CA54A1">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2A752C" w:rsidRPr="00A02ECB" w:rsidRDefault="002A752C" w:rsidP="00CA54A1">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Data Format/RegExp</w:t>
            </w:r>
          </w:p>
        </w:tc>
        <w:tc>
          <w:tcPr>
            <w:tcW w:w="4530" w:type="dxa"/>
          </w:tcPr>
          <w:p w:rsidR="002A752C" w:rsidRPr="00A02ECB" w:rsidRDefault="002A752C" w:rsidP="00CA54A1">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Explanation</w:t>
            </w:r>
          </w:p>
        </w:tc>
      </w:tr>
      <w:tr w:rsidR="002A752C" w:rsidRPr="00A02ECB" w:rsidTr="009E398A">
        <w:tc>
          <w:tcPr>
            <w:cnfStyle w:val="001000000000" w:firstRow="0" w:lastRow="0" w:firstColumn="1" w:lastColumn="0" w:oddVBand="0" w:evenVBand="0" w:oddHBand="0" w:evenHBand="0" w:firstRowFirstColumn="0" w:firstRowLastColumn="0" w:lastRowFirstColumn="0" w:lastRowLastColumn="0"/>
            <w:tcW w:w="1838" w:type="dxa"/>
          </w:tcPr>
          <w:p w:rsidR="002A752C" w:rsidRPr="00A02ECB" w:rsidRDefault="00DA1157" w:rsidP="00B57555">
            <w:pPr>
              <w:rPr>
                <w:rFonts w:ascii="Times New Roman" w:hAnsi="Times New Roman" w:cs="Times New Roman"/>
                <w:sz w:val="20"/>
                <w:szCs w:val="20"/>
              </w:rPr>
            </w:pPr>
            <w:r w:rsidRPr="00A02ECB">
              <w:rPr>
                <w:rFonts w:ascii="Times New Roman" w:hAnsi="Times New Roman" w:cs="Times New Roman"/>
                <w:sz w:val="20"/>
                <w:szCs w:val="20"/>
              </w:rPr>
              <w:t>txt</w:t>
            </w:r>
            <w:r w:rsidR="00C91D21" w:rsidRPr="00A02ECB">
              <w:rPr>
                <w:rFonts w:ascii="Times New Roman" w:hAnsi="Times New Roman" w:cs="Times New Roman"/>
                <w:sz w:val="20"/>
                <w:szCs w:val="20"/>
              </w:rPr>
              <w:t>Quantity</w:t>
            </w:r>
            <w:r w:rsidRPr="00A02ECB">
              <w:rPr>
                <w:rFonts w:ascii="Times New Roman" w:hAnsi="Times New Roman" w:cs="Times New Roman"/>
                <w:sz w:val="20"/>
                <w:szCs w:val="20"/>
              </w:rPr>
              <w:t>1, txtQuantity2, txtQuantity3,</w:t>
            </w:r>
          </w:p>
          <w:p w:rsidR="00DA1157" w:rsidRPr="00A02ECB" w:rsidRDefault="00DA1157" w:rsidP="00B57555">
            <w:pPr>
              <w:rPr>
                <w:rFonts w:ascii="Times New Roman" w:hAnsi="Times New Roman" w:cs="Times New Roman"/>
                <w:sz w:val="20"/>
                <w:szCs w:val="20"/>
              </w:rPr>
            </w:pPr>
            <w:r w:rsidRPr="00A02ECB">
              <w:rPr>
                <w:rFonts w:ascii="Times New Roman" w:hAnsi="Times New Roman" w:cs="Times New Roman"/>
                <w:sz w:val="20"/>
                <w:szCs w:val="20"/>
              </w:rPr>
              <w:t>txtQuantity4</w:t>
            </w:r>
          </w:p>
        </w:tc>
        <w:tc>
          <w:tcPr>
            <w:tcW w:w="2982" w:type="dxa"/>
          </w:tcPr>
          <w:p w:rsidR="002A752C" w:rsidRPr="00A02ECB" w:rsidRDefault="00482CE4"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w:t>
            </w:r>
            <w:r w:rsidR="00E93735" w:rsidRPr="00A02ECB">
              <w:rPr>
                <w:rFonts w:ascii="Times New Roman" w:hAnsi="Times New Roman" w:cs="Times New Roman"/>
                <w:sz w:val="20"/>
                <w:szCs w:val="20"/>
              </w:rPr>
              <w:t>ext</w:t>
            </w:r>
          </w:p>
        </w:tc>
        <w:tc>
          <w:tcPr>
            <w:tcW w:w="4530" w:type="dxa"/>
          </w:tcPr>
          <w:p w:rsidR="007F7171" w:rsidRPr="00A02ECB" w:rsidRDefault="007F7171" w:rsidP="007F7171">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w:t>
            </w:r>
            <w:r w:rsidR="000F1E70">
              <w:rPr>
                <w:rFonts w:ascii="Times New Roman" w:hAnsi="Times New Roman" w:cs="Times New Roman"/>
                <w:sz w:val="20"/>
                <w:szCs w:val="20"/>
              </w:rPr>
              <w:t>s</w:t>
            </w:r>
            <w:r w:rsidRPr="00A02ECB">
              <w:rPr>
                <w:rFonts w:ascii="Times New Roman" w:hAnsi="Times New Roman" w:cs="Times New Roman"/>
                <w:sz w:val="20"/>
                <w:szCs w:val="20"/>
              </w:rPr>
              <w:t xml:space="preserve"> – cannot be blank.</w:t>
            </w:r>
          </w:p>
          <w:p w:rsidR="002A752C" w:rsidRPr="00A02ECB" w:rsidRDefault="007F7171" w:rsidP="007F7171">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It </w:t>
            </w:r>
            <w:r w:rsidR="00372AD1" w:rsidRPr="00A02ECB">
              <w:rPr>
                <w:rFonts w:ascii="Times New Roman" w:hAnsi="Times New Roman" w:cs="Times New Roman"/>
                <w:sz w:val="20"/>
                <w:szCs w:val="20"/>
              </w:rPr>
              <w:t xml:space="preserve">must be </w:t>
            </w:r>
            <w:r w:rsidRPr="00A02ECB">
              <w:rPr>
                <w:rFonts w:ascii="Times New Roman" w:hAnsi="Times New Roman" w:cs="Times New Roman"/>
                <w:sz w:val="20"/>
                <w:szCs w:val="20"/>
              </w:rPr>
              <w:t>a value between 1-100 (inclusive).</w:t>
            </w:r>
          </w:p>
        </w:tc>
      </w:tr>
    </w:tbl>
    <w:p w:rsidR="002A752C" w:rsidRPr="00A02ECB" w:rsidRDefault="002A752C">
      <w:pPr>
        <w:rPr>
          <w:rFonts w:ascii="Times New Roman" w:hAnsi="Times New Roman" w:cs="Times New Roman"/>
          <w:sz w:val="20"/>
          <w:szCs w:val="20"/>
        </w:rPr>
      </w:pPr>
    </w:p>
    <w:p w:rsidR="00C91D21" w:rsidRPr="00A02ECB" w:rsidRDefault="00C91D21">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C91D21" w:rsidRPr="00A02ECB" w:rsidTr="009E39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C91D21" w:rsidRPr="00A02ECB" w:rsidRDefault="00C91D21" w:rsidP="00B57555">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 xml:space="preserve">FORM on page: </w:t>
            </w:r>
            <w:r w:rsidR="003121F9">
              <w:rPr>
                <w:rFonts w:ascii="Times New Roman" w:hAnsi="Times New Roman" w:cs="Times New Roman"/>
                <w:sz w:val="20"/>
                <w:szCs w:val="20"/>
              </w:rPr>
              <w:t>Products</w:t>
            </w:r>
          </w:p>
        </w:tc>
      </w:tr>
      <w:tr w:rsidR="00C91D21" w:rsidRPr="00A02ECB" w:rsidTr="009E39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C91D21" w:rsidRPr="00A02ECB" w:rsidRDefault="00C91D21" w:rsidP="00B57555">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C91D21" w:rsidRPr="00A02ECB" w:rsidRDefault="00C91D21" w:rsidP="00B57555">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Data Format/RegExp</w:t>
            </w:r>
          </w:p>
        </w:tc>
        <w:tc>
          <w:tcPr>
            <w:tcW w:w="4530" w:type="dxa"/>
          </w:tcPr>
          <w:p w:rsidR="00C91D21" w:rsidRPr="00A02ECB" w:rsidRDefault="00C91D21" w:rsidP="00B57555">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Explanation</w:t>
            </w:r>
          </w:p>
        </w:tc>
      </w:tr>
      <w:tr w:rsidR="00C91D21" w:rsidRPr="00A02ECB" w:rsidTr="009E398A">
        <w:tc>
          <w:tcPr>
            <w:cnfStyle w:val="001000000000" w:firstRow="0" w:lastRow="0" w:firstColumn="1" w:lastColumn="0" w:oddVBand="0" w:evenVBand="0" w:oddHBand="0" w:evenHBand="0" w:firstRowFirstColumn="0" w:firstRowLastColumn="0" w:lastRowFirstColumn="0" w:lastRowLastColumn="0"/>
            <w:tcW w:w="1838" w:type="dxa"/>
          </w:tcPr>
          <w:p w:rsidR="00C91D21" w:rsidRPr="00A02ECB" w:rsidRDefault="007F7171" w:rsidP="00B57555">
            <w:pPr>
              <w:rPr>
                <w:rFonts w:ascii="Times New Roman" w:hAnsi="Times New Roman" w:cs="Times New Roman"/>
                <w:sz w:val="20"/>
                <w:szCs w:val="20"/>
              </w:rPr>
            </w:pPr>
            <w:r w:rsidRPr="00A02ECB">
              <w:rPr>
                <w:rFonts w:ascii="Times New Roman" w:hAnsi="Times New Roman" w:cs="Times New Roman"/>
                <w:sz w:val="20"/>
                <w:szCs w:val="20"/>
              </w:rPr>
              <w:t>txtQuantity</w:t>
            </w:r>
          </w:p>
        </w:tc>
        <w:tc>
          <w:tcPr>
            <w:tcW w:w="2982" w:type="dxa"/>
          </w:tcPr>
          <w:p w:rsidR="00C91D21" w:rsidRPr="00A02ECB" w:rsidRDefault="00482CE4"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w:t>
            </w:r>
            <w:r w:rsidR="007F7171" w:rsidRPr="00A02ECB">
              <w:rPr>
                <w:rFonts w:ascii="Times New Roman" w:hAnsi="Times New Roman" w:cs="Times New Roman"/>
                <w:sz w:val="20"/>
                <w:szCs w:val="20"/>
              </w:rPr>
              <w:t>ext</w:t>
            </w:r>
          </w:p>
        </w:tc>
        <w:tc>
          <w:tcPr>
            <w:tcW w:w="4530" w:type="dxa"/>
          </w:tcPr>
          <w:p w:rsidR="00E93735" w:rsidRPr="00A02ECB" w:rsidRDefault="00E93735" w:rsidP="00E93735">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C91D21" w:rsidRPr="00A02ECB" w:rsidRDefault="00E93735" w:rsidP="00E93735">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be a value between 1-100 (inclusive).</w:t>
            </w:r>
          </w:p>
        </w:tc>
      </w:tr>
    </w:tbl>
    <w:p w:rsidR="00C91D21" w:rsidRDefault="00C91D21">
      <w:pPr>
        <w:rPr>
          <w:rFonts w:ascii="Times New Roman" w:hAnsi="Times New Roman" w:cs="Times New Roman"/>
          <w:sz w:val="20"/>
          <w:szCs w:val="20"/>
        </w:rPr>
      </w:pPr>
    </w:p>
    <w:p w:rsidR="004A0A0A" w:rsidRPr="004A0A0A" w:rsidRDefault="004A0A0A">
      <w:pPr>
        <w:rPr>
          <w:rFonts w:ascii="Times New Roman" w:hAnsi="Times New Roman" w:cs="Times New Roman"/>
          <w:b/>
          <w:sz w:val="24"/>
          <w:szCs w:val="24"/>
        </w:rPr>
      </w:pPr>
      <w:r>
        <w:rPr>
          <w:rFonts w:ascii="Times New Roman" w:hAnsi="Times New Roman" w:cs="Times New Roman"/>
          <w:b/>
          <w:sz w:val="24"/>
          <w:szCs w:val="24"/>
        </w:rPr>
        <w:t>Form Testing</w:t>
      </w:r>
    </w:p>
    <w:p w:rsidR="004A0A0A" w:rsidRPr="00A02ECB" w:rsidRDefault="004A0A0A">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897809" w:rsidRPr="00A02ECB" w:rsidTr="00B575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897809" w:rsidRPr="00A02ECB" w:rsidRDefault="00897809" w:rsidP="00B57555">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TEST DOCUMENTATION for FORM on page: Sign in</w:t>
            </w:r>
          </w:p>
        </w:tc>
      </w:tr>
      <w:tr w:rsidR="0089780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897809" w:rsidRPr="00A02ECB" w:rsidRDefault="00897809" w:rsidP="00B57555">
            <w:pPr>
              <w:spacing w:before="60" w:after="60"/>
              <w:rPr>
                <w:rFonts w:ascii="Times New Roman" w:hAnsi="Times New Roman" w:cs="Times New Roman"/>
                <w:sz w:val="20"/>
                <w:szCs w:val="20"/>
              </w:rPr>
            </w:pPr>
            <w:r w:rsidRPr="00A02ECB">
              <w:rPr>
                <w:rFonts w:ascii="Times New Roman" w:hAnsi="Times New Roman" w:cs="Times New Roman"/>
                <w:sz w:val="20"/>
                <w:szCs w:val="20"/>
              </w:rPr>
              <w:t>FIELD LEVEL TESTING</w:t>
            </w:r>
          </w:p>
        </w:tc>
      </w:tr>
      <w:tr w:rsidR="00897809" w:rsidRPr="00A02ECB" w:rsidTr="00B57555">
        <w:tc>
          <w:tcPr>
            <w:cnfStyle w:val="001000000000" w:firstRow="0" w:lastRow="0" w:firstColumn="1" w:lastColumn="0" w:oddVBand="0" w:evenVBand="0" w:oddHBand="0" w:evenHBand="0" w:firstRowFirstColumn="0" w:firstRowLastColumn="0" w:lastRowFirstColumn="0" w:lastRowLastColumn="0"/>
            <w:tcW w:w="1838" w:type="dxa"/>
          </w:tcPr>
          <w:p w:rsidR="00897809" w:rsidRPr="00A02ECB" w:rsidRDefault="00897809" w:rsidP="00B57555">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897809" w:rsidRPr="00A02ECB" w:rsidRDefault="00897809" w:rsidP="00B57555">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897809" w:rsidRPr="00A02ECB" w:rsidRDefault="00897809" w:rsidP="00B57555">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89780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897809" w:rsidRPr="00A02ECB" w:rsidRDefault="00E733E7" w:rsidP="00B57555">
            <w:pPr>
              <w:rPr>
                <w:rFonts w:ascii="Times New Roman" w:hAnsi="Times New Roman" w:cs="Times New Roman"/>
                <w:b w:val="0"/>
                <w:sz w:val="20"/>
                <w:szCs w:val="20"/>
              </w:rPr>
            </w:pPr>
            <w:r w:rsidRPr="00A02ECB">
              <w:rPr>
                <w:rFonts w:ascii="Times New Roman" w:hAnsi="Times New Roman" w:cs="Times New Roman"/>
                <w:b w:val="0"/>
                <w:sz w:val="20"/>
                <w:szCs w:val="20"/>
              </w:rPr>
              <w:t>txtEmail</w:t>
            </w:r>
          </w:p>
        </w:tc>
        <w:tc>
          <w:tcPr>
            <w:tcW w:w="2982" w:type="dxa"/>
          </w:tcPr>
          <w:p w:rsidR="00897809" w:rsidRPr="00A02ECB" w:rsidRDefault="00482CE4"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It d</w:t>
            </w:r>
            <w:r w:rsidR="00E733E7" w:rsidRPr="00A02ECB">
              <w:rPr>
                <w:rFonts w:ascii="Times New Roman" w:hAnsi="Times New Roman" w:cs="Times New Roman"/>
                <w:sz w:val="20"/>
                <w:szCs w:val="20"/>
              </w:rPr>
              <w:t>id not account for spaces</w:t>
            </w:r>
            <w:r>
              <w:rPr>
                <w:rFonts w:ascii="Times New Roman" w:hAnsi="Times New Roman" w:cs="Times New Roman"/>
                <w:sz w:val="20"/>
                <w:szCs w:val="20"/>
              </w:rPr>
              <w:t>.</w:t>
            </w:r>
          </w:p>
        </w:tc>
        <w:tc>
          <w:tcPr>
            <w:tcW w:w="4530" w:type="dxa"/>
          </w:tcPr>
          <w:p w:rsidR="00897809" w:rsidRPr="00A02ECB" w:rsidRDefault="00482CE4"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RegE</w:t>
            </w:r>
            <w:r w:rsidR="00E733E7" w:rsidRPr="00A02ECB">
              <w:rPr>
                <w:rFonts w:ascii="Times New Roman" w:hAnsi="Times New Roman" w:cs="Times New Roman"/>
                <w:sz w:val="20"/>
                <w:szCs w:val="20"/>
              </w:rPr>
              <w:t>x updated to restrict usage of spaces</w:t>
            </w:r>
            <w:r>
              <w:rPr>
                <w:rFonts w:ascii="Times New Roman" w:hAnsi="Times New Roman" w:cs="Times New Roman"/>
                <w:sz w:val="20"/>
                <w:szCs w:val="20"/>
              </w:rPr>
              <w:t>.</w:t>
            </w:r>
          </w:p>
        </w:tc>
      </w:tr>
      <w:tr w:rsidR="00897809" w:rsidRPr="00A02ECB" w:rsidTr="00B57555">
        <w:tc>
          <w:tcPr>
            <w:cnfStyle w:val="001000000000" w:firstRow="0" w:lastRow="0" w:firstColumn="1" w:lastColumn="0" w:oddVBand="0" w:evenVBand="0" w:oddHBand="0" w:evenHBand="0" w:firstRowFirstColumn="0" w:firstRowLastColumn="0" w:lastRowFirstColumn="0" w:lastRowLastColumn="0"/>
            <w:tcW w:w="1838" w:type="dxa"/>
          </w:tcPr>
          <w:p w:rsidR="00897809" w:rsidRPr="00A02ECB" w:rsidRDefault="00E733E7" w:rsidP="00B57555">
            <w:pPr>
              <w:rPr>
                <w:rFonts w:ascii="Times New Roman" w:hAnsi="Times New Roman" w:cs="Times New Roman"/>
                <w:b w:val="0"/>
                <w:sz w:val="20"/>
                <w:szCs w:val="20"/>
              </w:rPr>
            </w:pPr>
            <w:r w:rsidRPr="00A02ECB">
              <w:rPr>
                <w:rFonts w:ascii="Times New Roman" w:hAnsi="Times New Roman" w:cs="Times New Roman"/>
                <w:b w:val="0"/>
                <w:sz w:val="20"/>
                <w:szCs w:val="20"/>
              </w:rPr>
              <w:t>txtVerify</w:t>
            </w:r>
          </w:p>
        </w:tc>
        <w:tc>
          <w:tcPr>
            <w:tcW w:w="2982" w:type="dxa"/>
          </w:tcPr>
          <w:p w:rsidR="00897809" w:rsidRPr="00A02ECB" w:rsidRDefault="00C3723B"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Password verification did not check that the two entered passwords matched</w:t>
            </w:r>
            <w:r w:rsidR="0056642C">
              <w:rPr>
                <w:rFonts w:ascii="Times New Roman" w:hAnsi="Times New Roman" w:cs="Times New Roman"/>
                <w:sz w:val="20"/>
                <w:szCs w:val="20"/>
              </w:rPr>
              <w:t>.</w:t>
            </w:r>
          </w:p>
        </w:tc>
        <w:tc>
          <w:tcPr>
            <w:tcW w:w="4530" w:type="dxa"/>
          </w:tcPr>
          <w:p w:rsidR="00897809" w:rsidRPr="00A02ECB" w:rsidRDefault="00C3723B"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The original validation was the same as the password box. Validation was changed to check that the two passwords matched instead.</w:t>
            </w:r>
          </w:p>
        </w:tc>
      </w:tr>
      <w:tr w:rsidR="0089780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897809" w:rsidRPr="00A02ECB" w:rsidRDefault="00897809" w:rsidP="00B57555">
            <w:pPr>
              <w:spacing w:before="60" w:after="60"/>
              <w:rPr>
                <w:rFonts w:ascii="Times New Roman" w:hAnsi="Times New Roman" w:cs="Times New Roman"/>
                <w:sz w:val="20"/>
                <w:szCs w:val="20"/>
              </w:rPr>
            </w:pPr>
            <w:r w:rsidRPr="00A02ECB">
              <w:rPr>
                <w:rFonts w:ascii="Times New Roman" w:hAnsi="Times New Roman" w:cs="Times New Roman"/>
                <w:sz w:val="20"/>
                <w:szCs w:val="20"/>
              </w:rPr>
              <w:t>FORM LEVEL TESTING</w:t>
            </w:r>
          </w:p>
        </w:tc>
      </w:tr>
      <w:tr w:rsidR="00897809" w:rsidRPr="00A02ECB" w:rsidTr="00B57555">
        <w:tc>
          <w:tcPr>
            <w:cnfStyle w:val="001000000000" w:firstRow="0" w:lastRow="0" w:firstColumn="1" w:lastColumn="0" w:oddVBand="0" w:evenVBand="0" w:oddHBand="0" w:evenHBand="0" w:firstRowFirstColumn="0" w:firstRowLastColumn="0" w:lastRowFirstColumn="0" w:lastRowLastColumn="0"/>
            <w:tcW w:w="1838" w:type="dxa"/>
          </w:tcPr>
          <w:p w:rsidR="00897809" w:rsidRPr="00A02ECB" w:rsidRDefault="00897809" w:rsidP="00B57555">
            <w:pPr>
              <w:rPr>
                <w:rFonts w:ascii="Times New Roman" w:hAnsi="Times New Roman" w:cs="Times New Roman"/>
                <w:sz w:val="20"/>
                <w:szCs w:val="20"/>
              </w:rPr>
            </w:pPr>
            <w:r w:rsidRPr="00A02ECB">
              <w:rPr>
                <w:rFonts w:ascii="Times New Roman" w:hAnsi="Times New Roman" w:cs="Times New Roman"/>
                <w:sz w:val="20"/>
                <w:szCs w:val="20"/>
              </w:rPr>
              <w:t>Form Flow</w:t>
            </w:r>
          </w:p>
        </w:tc>
        <w:tc>
          <w:tcPr>
            <w:tcW w:w="2982" w:type="dxa"/>
          </w:tcPr>
          <w:p w:rsidR="00897809" w:rsidRPr="00A02ECB" w:rsidRDefault="00897809"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897809" w:rsidRPr="00A02ECB" w:rsidRDefault="00897809"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89780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897809" w:rsidRPr="0056642C" w:rsidRDefault="00482CE4" w:rsidP="00B57555">
            <w:pPr>
              <w:rPr>
                <w:rFonts w:ascii="Times New Roman" w:hAnsi="Times New Roman" w:cs="Times New Roman"/>
                <w:b w:val="0"/>
                <w:sz w:val="20"/>
                <w:szCs w:val="20"/>
              </w:rPr>
            </w:pPr>
            <w:r w:rsidRPr="0056642C">
              <w:rPr>
                <w:rFonts w:ascii="Times New Roman" w:hAnsi="Times New Roman" w:cs="Times New Roman"/>
                <w:b w:val="0"/>
                <w:sz w:val="20"/>
                <w:szCs w:val="20"/>
              </w:rPr>
              <w:t>txtNewUser</w:t>
            </w:r>
          </w:p>
          <w:p w:rsidR="00482CE4" w:rsidRPr="0056642C" w:rsidRDefault="00482CE4" w:rsidP="00B57555">
            <w:pPr>
              <w:rPr>
                <w:rFonts w:ascii="Times New Roman" w:hAnsi="Times New Roman" w:cs="Times New Roman"/>
                <w:b w:val="0"/>
                <w:sz w:val="20"/>
                <w:szCs w:val="20"/>
              </w:rPr>
            </w:pPr>
            <w:r w:rsidRPr="0056642C">
              <w:rPr>
                <w:rFonts w:ascii="Times New Roman" w:hAnsi="Times New Roman" w:cs="Times New Roman"/>
                <w:b w:val="0"/>
                <w:sz w:val="20"/>
                <w:szCs w:val="20"/>
              </w:rPr>
              <w:t>txtNewPassword</w:t>
            </w:r>
          </w:p>
          <w:p w:rsidR="0056642C" w:rsidRPr="00A02ECB" w:rsidRDefault="0056642C" w:rsidP="00B57555">
            <w:pPr>
              <w:rPr>
                <w:rFonts w:ascii="Times New Roman" w:hAnsi="Times New Roman" w:cs="Times New Roman"/>
                <w:b w:val="0"/>
                <w:sz w:val="20"/>
                <w:szCs w:val="20"/>
              </w:rPr>
            </w:pPr>
            <w:r w:rsidRPr="0056642C">
              <w:rPr>
                <w:rFonts w:ascii="Times New Roman" w:hAnsi="Times New Roman" w:cs="Times New Roman"/>
                <w:b w:val="0"/>
                <w:sz w:val="20"/>
                <w:szCs w:val="20"/>
              </w:rPr>
              <w:t>txtEmail</w:t>
            </w:r>
          </w:p>
        </w:tc>
        <w:tc>
          <w:tcPr>
            <w:tcW w:w="2982" w:type="dxa"/>
          </w:tcPr>
          <w:p w:rsidR="00897809" w:rsidRPr="00A02ECB" w:rsidRDefault="00DC7DE7"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Error messages were not clear enough</w:t>
            </w:r>
            <w:r w:rsidR="0056642C">
              <w:rPr>
                <w:rFonts w:ascii="Times New Roman" w:hAnsi="Times New Roman" w:cs="Times New Roman"/>
                <w:sz w:val="20"/>
                <w:szCs w:val="20"/>
              </w:rPr>
              <w:t>.</w:t>
            </w:r>
          </w:p>
        </w:tc>
        <w:tc>
          <w:tcPr>
            <w:tcW w:w="4530" w:type="dxa"/>
          </w:tcPr>
          <w:p w:rsidR="00897809" w:rsidRPr="00A02ECB" w:rsidRDefault="00DC7DE7"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Error messages updated with more detail on allowed/not allowed characters</w:t>
            </w:r>
            <w:r w:rsidR="0056642C">
              <w:rPr>
                <w:rFonts w:ascii="Times New Roman" w:hAnsi="Times New Roman" w:cs="Times New Roman"/>
                <w:sz w:val="20"/>
                <w:szCs w:val="20"/>
              </w:rPr>
              <w:t>.</w:t>
            </w:r>
          </w:p>
        </w:tc>
      </w:tr>
    </w:tbl>
    <w:p w:rsidR="00897809" w:rsidRPr="00A02ECB" w:rsidRDefault="00897809">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897809" w:rsidRPr="00A02ECB" w:rsidTr="00B575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897809" w:rsidRPr="00A02ECB" w:rsidRDefault="00897809" w:rsidP="00B57555">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TEST DOCUMENTATION for FORM on page: Contact Us</w:t>
            </w:r>
          </w:p>
        </w:tc>
      </w:tr>
      <w:tr w:rsidR="0089780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897809" w:rsidRPr="00A02ECB" w:rsidRDefault="00897809" w:rsidP="00B57555">
            <w:pPr>
              <w:spacing w:before="60" w:after="60"/>
              <w:rPr>
                <w:rFonts w:ascii="Times New Roman" w:hAnsi="Times New Roman" w:cs="Times New Roman"/>
                <w:sz w:val="20"/>
                <w:szCs w:val="20"/>
              </w:rPr>
            </w:pPr>
            <w:r w:rsidRPr="00A02ECB">
              <w:rPr>
                <w:rFonts w:ascii="Times New Roman" w:hAnsi="Times New Roman" w:cs="Times New Roman"/>
                <w:sz w:val="20"/>
                <w:szCs w:val="20"/>
              </w:rPr>
              <w:t>FIELD LEVEL TESTING</w:t>
            </w:r>
          </w:p>
        </w:tc>
      </w:tr>
      <w:tr w:rsidR="00897809" w:rsidRPr="00A02ECB" w:rsidTr="00B57555">
        <w:tc>
          <w:tcPr>
            <w:cnfStyle w:val="001000000000" w:firstRow="0" w:lastRow="0" w:firstColumn="1" w:lastColumn="0" w:oddVBand="0" w:evenVBand="0" w:oddHBand="0" w:evenHBand="0" w:firstRowFirstColumn="0" w:firstRowLastColumn="0" w:lastRowFirstColumn="0" w:lastRowLastColumn="0"/>
            <w:tcW w:w="1838" w:type="dxa"/>
          </w:tcPr>
          <w:p w:rsidR="00897809" w:rsidRPr="00A02ECB" w:rsidRDefault="00897809" w:rsidP="00B57555">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897809" w:rsidRPr="00A02ECB" w:rsidRDefault="00897809" w:rsidP="00B57555">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897809" w:rsidRPr="00A02ECB" w:rsidRDefault="00897809" w:rsidP="00B57555">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482CE4"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482CE4" w:rsidRPr="00A02ECB" w:rsidRDefault="00482CE4" w:rsidP="00482CE4">
            <w:pPr>
              <w:rPr>
                <w:rFonts w:ascii="Times New Roman" w:hAnsi="Times New Roman" w:cs="Times New Roman"/>
                <w:b w:val="0"/>
                <w:sz w:val="20"/>
                <w:szCs w:val="20"/>
              </w:rPr>
            </w:pPr>
            <w:r w:rsidRPr="00A02ECB">
              <w:rPr>
                <w:rFonts w:ascii="Times New Roman" w:hAnsi="Times New Roman" w:cs="Times New Roman"/>
                <w:b w:val="0"/>
                <w:sz w:val="20"/>
                <w:szCs w:val="20"/>
              </w:rPr>
              <w:t>txtEmail</w:t>
            </w:r>
          </w:p>
        </w:tc>
        <w:tc>
          <w:tcPr>
            <w:tcW w:w="2982" w:type="dxa"/>
          </w:tcPr>
          <w:p w:rsidR="00482CE4" w:rsidRPr="00A02ECB" w:rsidRDefault="00482CE4" w:rsidP="00482CE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It d</w:t>
            </w:r>
            <w:r w:rsidRPr="00A02ECB">
              <w:rPr>
                <w:rFonts w:ascii="Times New Roman" w:hAnsi="Times New Roman" w:cs="Times New Roman"/>
                <w:sz w:val="20"/>
                <w:szCs w:val="20"/>
              </w:rPr>
              <w:t>id not account for spaces</w:t>
            </w:r>
            <w:r>
              <w:rPr>
                <w:rFonts w:ascii="Times New Roman" w:hAnsi="Times New Roman" w:cs="Times New Roman"/>
                <w:sz w:val="20"/>
                <w:szCs w:val="20"/>
              </w:rPr>
              <w:t>.</w:t>
            </w:r>
          </w:p>
        </w:tc>
        <w:tc>
          <w:tcPr>
            <w:tcW w:w="4530" w:type="dxa"/>
          </w:tcPr>
          <w:p w:rsidR="00482CE4" w:rsidRPr="00A02ECB" w:rsidRDefault="00482CE4" w:rsidP="00482CE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RegE</w:t>
            </w:r>
            <w:r w:rsidRPr="00A02ECB">
              <w:rPr>
                <w:rFonts w:ascii="Times New Roman" w:hAnsi="Times New Roman" w:cs="Times New Roman"/>
                <w:sz w:val="20"/>
                <w:szCs w:val="20"/>
              </w:rPr>
              <w:t>x updated to restrict usage of spaces</w:t>
            </w:r>
            <w:r>
              <w:rPr>
                <w:rFonts w:ascii="Times New Roman" w:hAnsi="Times New Roman" w:cs="Times New Roman"/>
                <w:sz w:val="20"/>
                <w:szCs w:val="20"/>
              </w:rPr>
              <w:t>.</w:t>
            </w:r>
          </w:p>
        </w:tc>
      </w:tr>
      <w:tr w:rsidR="002902B3" w:rsidRPr="00A02ECB" w:rsidTr="00B57555">
        <w:tc>
          <w:tcPr>
            <w:cnfStyle w:val="001000000000" w:firstRow="0" w:lastRow="0" w:firstColumn="1" w:lastColumn="0" w:oddVBand="0" w:evenVBand="0" w:oddHBand="0" w:evenHBand="0" w:firstRowFirstColumn="0" w:firstRowLastColumn="0" w:lastRowFirstColumn="0" w:lastRowLastColumn="0"/>
            <w:tcW w:w="1838" w:type="dxa"/>
          </w:tcPr>
          <w:p w:rsidR="002902B3" w:rsidRPr="00A02ECB" w:rsidRDefault="00857FD3" w:rsidP="00B57555">
            <w:pPr>
              <w:rPr>
                <w:rFonts w:ascii="Times New Roman" w:hAnsi="Times New Roman" w:cs="Times New Roman"/>
                <w:b w:val="0"/>
                <w:sz w:val="20"/>
                <w:szCs w:val="20"/>
              </w:rPr>
            </w:pPr>
            <w:r w:rsidRPr="00A02ECB">
              <w:rPr>
                <w:rFonts w:ascii="Times New Roman" w:hAnsi="Times New Roman" w:cs="Times New Roman"/>
                <w:b w:val="0"/>
                <w:sz w:val="20"/>
                <w:szCs w:val="20"/>
              </w:rPr>
              <w:t>taComments</w:t>
            </w:r>
          </w:p>
        </w:tc>
        <w:tc>
          <w:tcPr>
            <w:tcW w:w="2982" w:type="dxa"/>
          </w:tcPr>
          <w:p w:rsidR="002902B3" w:rsidRPr="00A02ECB" w:rsidRDefault="0056642C"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The placeholder wa</w:t>
            </w:r>
            <w:r w:rsidR="00857FD3" w:rsidRPr="00A02ECB">
              <w:rPr>
                <w:rFonts w:ascii="Times New Roman" w:hAnsi="Times New Roman" w:cs="Times New Roman"/>
                <w:sz w:val="20"/>
                <w:szCs w:val="20"/>
              </w:rPr>
              <w:t>s missing and JS allow</w:t>
            </w:r>
            <w:r>
              <w:rPr>
                <w:rFonts w:ascii="Times New Roman" w:hAnsi="Times New Roman" w:cs="Times New Roman"/>
                <w:sz w:val="20"/>
                <w:szCs w:val="20"/>
              </w:rPr>
              <w:t>ed</w:t>
            </w:r>
            <w:r w:rsidR="00857FD3" w:rsidRPr="00A02ECB">
              <w:rPr>
                <w:rFonts w:ascii="Times New Roman" w:hAnsi="Times New Roman" w:cs="Times New Roman"/>
                <w:sz w:val="20"/>
                <w:szCs w:val="20"/>
              </w:rPr>
              <w:t xml:space="preserve"> submission even when </w:t>
            </w:r>
            <w:r>
              <w:rPr>
                <w:rFonts w:ascii="Times New Roman" w:hAnsi="Times New Roman" w:cs="Times New Roman"/>
                <w:sz w:val="20"/>
                <w:szCs w:val="20"/>
              </w:rPr>
              <w:t xml:space="preserve">the </w:t>
            </w:r>
            <w:r w:rsidR="00857FD3" w:rsidRPr="00A02ECB">
              <w:rPr>
                <w:rFonts w:ascii="Times New Roman" w:hAnsi="Times New Roman" w:cs="Times New Roman"/>
                <w:sz w:val="20"/>
                <w:szCs w:val="20"/>
              </w:rPr>
              <w:t xml:space="preserve">field is left </w:t>
            </w:r>
            <w:r w:rsidR="00052C65" w:rsidRPr="00A02ECB">
              <w:rPr>
                <w:rFonts w:ascii="Times New Roman" w:hAnsi="Times New Roman" w:cs="Times New Roman"/>
                <w:sz w:val="20"/>
                <w:szCs w:val="20"/>
              </w:rPr>
              <w:t>“</w:t>
            </w:r>
            <w:r w:rsidR="00857FD3" w:rsidRPr="00A02ECB">
              <w:rPr>
                <w:rFonts w:ascii="Times New Roman" w:hAnsi="Times New Roman" w:cs="Times New Roman"/>
                <w:sz w:val="20"/>
                <w:szCs w:val="20"/>
              </w:rPr>
              <w:t>empty</w:t>
            </w:r>
            <w:r>
              <w:rPr>
                <w:rFonts w:ascii="Times New Roman" w:hAnsi="Times New Roman" w:cs="Times New Roman"/>
                <w:sz w:val="20"/>
                <w:szCs w:val="20"/>
              </w:rPr>
              <w:t>.”</w:t>
            </w:r>
          </w:p>
        </w:tc>
        <w:tc>
          <w:tcPr>
            <w:tcW w:w="4530" w:type="dxa"/>
          </w:tcPr>
          <w:p w:rsidR="002902B3" w:rsidRPr="00A02ECB" w:rsidRDefault="00857FD3"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Tabs in HTML of textarea were removed</w:t>
            </w:r>
            <w:r w:rsidR="003B027F" w:rsidRPr="00A02ECB">
              <w:rPr>
                <w:rFonts w:ascii="Times New Roman" w:hAnsi="Times New Roman" w:cs="Times New Roman"/>
                <w:sz w:val="20"/>
                <w:szCs w:val="20"/>
              </w:rPr>
              <w:t xml:space="preserve"> to make </w:t>
            </w:r>
            <w:r w:rsidR="00482CE4">
              <w:rPr>
                <w:rFonts w:ascii="Times New Roman" w:hAnsi="Times New Roman" w:cs="Times New Roman"/>
                <w:sz w:val="20"/>
                <w:szCs w:val="20"/>
              </w:rPr>
              <w:t xml:space="preserve">the </w:t>
            </w:r>
            <w:r w:rsidR="003B027F" w:rsidRPr="00A02ECB">
              <w:rPr>
                <w:rFonts w:ascii="Times New Roman" w:hAnsi="Times New Roman" w:cs="Times New Roman"/>
                <w:sz w:val="20"/>
                <w:szCs w:val="20"/>
              </w:rPr>
              <w:t>textarea element empty</w:t>
            </w:r>
            <w:r w:rsidR="0056642C">
              <w:rPr>
                <w:rFonts w:ascii="Times New Roman" w:hAnsi="Times New Roman" w:cs="Times New Roman"/>
                <w:sz w:val="20"/>
                <w:szCs w:val="20"/>
              </w:rPr>
              <w:t>.</w:t>
            </w:r>
          </w:p>
        </w:tc>
      </w:tr>
      <w:tr w:rsidR="0089780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897809" w:rsidRPr="00A02ECB" w:rsidRDefault="00897809" w:rsidP="00B57555">
            <w:pPr>
              <w:spacing w:before="60" w:after="60"/>
              <w:rPr>
                <w:rFonts w:ascii="Times New Roman" w:hAnsi="Times New Roman" w:cs="Times New Roman"/>
                <w:sz w:val="20"/>
                <w:szCs w:val="20"/>
              </w:rPr>
            </w:pPr>
            <w:r w:rsidRPr="00A02ECB">
              <w:rPr>
                <w:rFonts w:ascii="Times New Roman" w:hAnsi="Times New Roman" w:cs="Times New Roman"/>
                <w:sz w:val="20"/>
                <w:szCs w:val="20"/>
              </w:rPr>
              <w:t>FORM LEVEL TESTING</w:t>
            </w:r>
          </w:p>
        </w:tc>
      </w:tr>
      <w:tr w:rsidR="00897809" w:rsidRPr="00A02ECB" w:rsidTr="00B57555">
        <w:tc>
          <w:tcPr>
            <w:cnfStyle w:val="001000000000" w:firstRow="0" w:lastRow="0" w:firstColumn="1" w:lastColumn="0" w:oddVBand="0" w:evenVBand="0" w:oddHBand="0" w:evenHBand="0" w:firstRowFirstColumn="0" w:firstRowLastColumn="0" w:lastRowFirstColumn="0" w:lastRowLastColumn="0"/>
            <w:tcW w:w="1838" w:type="dxa"/>
          </w:tcPr>
          <w:p w:rsidR="00897809" w:rsidRPr="00A02ECB" w:rsidRDefault="00897809" w:rsidP="00B57555">
            <w:pPr>
              <w:rPr>
                <w:rFonts w:ascii="Times New Roman" w:hAnsi="Times New Roman" w:cs="Times New Roman"/>
                <w:sz w:val="20"/>
                <w:szCs w:val="20"/>
              </w:rPr>
            </w:pPr>
            <w:r w:rsidRPr="00A02ECB">
              <w:rPr>
                <w:rFonts w:ascii="Times New Roman" w:hAnsi="Times New Roman" w:cs="Times New Roman"/>
                <w:sz w:val="20"/>
                <w:szCs w:val="20"/>
              </w:rPr>
              <w:t>Form Flow</w:t>
            </w:r>
          </w:p>
        </w:tc>
        <w:tc>
          <w:tcPr>
            <w:tcW w:w="2982" w:type="dxa"/>
          </w:tcPr>
          <w:p w:rsidR="00897809" w:rsidRPr="00A02ECB" w:rsidRDefault="00897809"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897809" w:rsidRPr="00A02ECB" w:rsidRDefault="00897809"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89780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897809" w:rsidRPr="00A02ECB" w:rsidRDefault="0056642C" w:rsidP="00B57555">
            <w:pPr>
              <w:rPr>
                <w:rFonts w:ascii="Times New Roman" w:hAnsi="Times New Roman" w:cs="Times New Roman"/>
                <w:b w:val="0"/>
                <w:sz w:val="20"/>
                <w:szCs w:val="20"/>
              </w:rPr>
            </w:pPr>
            <w:r w:rsidRPr="0056642C">
              <w:rPr>
                <w:rFonts w:ascii="Times New Roman" w:hAnsi="Times New Roman" w:cs="Times New Roman"/>
                <w:b w:val="0"/>
                <w:sz w:val="20"/>
                <w:szCs w:val="20"/>
              </w:rPr>
              <w:t>txtEmail</w:t>
            </w:r>
          </w:p>
        </w:tc>
        <w:tc>
          <w:tcPr>
            <w:tcW w:w="2982" w:type="dxa"/>
          </w:tcPr>
          <w:p w:rsidR="00897809" w:rsidRPr="00A02ECB" w:rsidRDefault="00DC7DE7"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Error messages were not clear enough</w:t>
            </w:r>
            <w:r w:rsidR="001A2914">
              <w:rPr>
                <w:rFonts w:ascii="Times New Roman" w:hAnsi="Times New Roman" w:cs="Times New Roman"/>
                <w:sz w:val="20"/>
                <w:szCs w:val="20"/>
              </w:rPr>
              <w:t>.</w:t>
            </w:r>
          </w:p>
        </w:tc>
        <w:tc>
          <w:tcPr>
            <w:tcW w:w="4530" w:type="dxa"/>
          </w:tcPr>
          <w:p w:rsidR="00897809" w:rsidRPr="00A02ECB" w:rsidRDefault="00DC7DE7"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Error messages updated with more detail on allowed/not allowed characters</w:t>
            </w:r>
            <w:r w:rsidR="001A2914">
              <w:rPr>
                <w:rFonts w:ascii="Times New Roman" w:hAnsi="Times New Roman" w:cs="Times New Roman"/>
                <w:sz w:val="20"/>
                <w:szCs w:val="20"/>
              </w:rPr>
              <w:t>.</w:t>
            </w:r>
          </w:p>
        </w:tc>
      </w:tr>
    </w:tbl>
    <w:p w:rsidR="00897809" w:rsidRPr="00A02ECB" w:rsidRDefault="00897809">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897809" w:rsidRPr="00A02ECB" w:rsidTr="00B575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897809" w:rsidRPr="00A02ECB" w:rsidRDefault="00897809" w:rsidP="00B57555">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TEST DOCUMENTATION for FORM on page: Catering</w:t>
            </w:r>
          </w:p>
        </w:tc>
      </w:tr>
      <w:tr w:rsidR="0089780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897809" w:rsidRPr="00A02ECB" w:rsidRDefault="00897809" w:rsidP="00B57555">
            <w:pPr>
              <w:spacing w:before="60" w:after="60"/>
              <w:rPr>
                <w:rFonts w:ascii="Times New Roman" w:hAnsi="Times New Roman" w:cs="Times New Roman"/>
                <w:sz w:val="20"/>
                <w:szCs w:val="20"/>
              </w:rPr>
            </w:pPr>
            <w:r w:rsidRPr="00A02ECB">
              <w:rPr>
                <w:rFonts w:ascii="Times New Roman" w:hAnsi="Times New Roman" w:cs="Times New Roman"/>
                <w:sz w:val="20"/>
                <w:szCs w:val="20"/>
              </w:rPr>
              <w:t>FIELD LEVEL TESTING</w:t>
            </w:r>
          </w:p>
        </w:tc>
      </w:tr>
      <w:tr w:rsidR="00897809" w:rsidRPr="00A02ECB" w:rsidTr="00B57555">
        <w:tc>
          <w:tcPr>
            <w:cnfStyle w:val="001000000000" w:firstRow="0" w:lastRow="0" w:firstColumn="1" w:lastColumn="0" w:oddVBand="0" w:evenVBand="0" w:oddHBand="0" w:evenHBand="0" w:firstRowFirstColumn="0" w:firstRowLastColumn="0" w:lastRowFirstColumn="0" w:lastRowLastColumn="0"/>
            <w:tcW w:w="1838" w:type="dxa"/>
          </w:tcPr>
          <w:p w:rsidR="00897809" w:rsidRPr="00A02ECB" w:rsidRDefault="00897809" w:rsidP="00B57555">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897809" w:rsidRPr="00A02ECB" w:rsidRDefault="00897809" w:rsidP="00B57555">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897809" w:rsidRPr="00A02ECB" w:rsidRDefault="00897809" w:rsidP="00B57555">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89780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F223C0" w:rsidRPr="00A02ECB" w:rsidRDefault="00F223C0" w:rsidP="00F223C0">
            <w:pPr>
              <w:rPr>
                <w:rFonts w:ascii="Times New Roman" w:hAnsi="Times New Roman" w:cs="Times New Roman"/>
                <w:b w:val="0"/>
                <w:sz w:val="20"/>
                <w:szCs w:val="20"/>
              </w:rPr>
            </w:pPr>
            <w:r w:rsidRPr="00A02ECB">
              <w:rPr>
                <w:rFonts w:ascii="Times New Roman" w:hAnsi="Times New Roman" w:cs="Times New Roman"/>
                <w:b w:val="0"/>
                <w:sz w:val="20"/>
                <w:szCs w:val="20"/>
              </w:rPr>
              <w:t>txtPhone_0, txtPhone_1, txtPhone_2</w:t>
            </w:r>
          </w:p>
        </w:tc>
        <w:tc>
          <w:tcPr>
            <w:tcW w:w="2982" w:type="dxa"/>
          </w:tcPr>
          <w:p w:rsidR="00897809" w:rsidRPr="00A02ECB" w:rsidRDefault="00F223C0"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Entering incorrect values and press</w:t>
            </w:r>
            <w:r w:rsidR="00B57555">
              <w:rPr>
                <w:rFonts w:ascii="Times New Roman" w:hAnsi="Times New Roman" w:cs="Times New Roman"/>
                <w:sz w:val="20"/>
                <w:szCs w:val="20"/>
              </w:rPr>
              <w:t>ing Enter on the keyboard caused</w:t>
            </w:r>
            <w:r w:rsidRPr="00A02ECB">
              <w:rPr>
                <w:rFonts w:ascii="Times New Roman" w:hAnsi="Times New Roman" w:cs="Times New Roman"/>
                <w:sz w:val="20"/>
                <w:szCs w:val="20"/>
              </w:rPr>
              <w:t xml:space="preserve"> the box to be highlig</w:t>
            </w:r>
            <w:r w:rsidR="00B57555">
              <w:rPr>
                <w:rFonts w:ascii="Times New Roman" w:hAnsi="Times New Roman" w:cs="Times New Roman"/>
                <w:sz w:val="20"/>
                <w:szCs w:val="20"/>
              </w:rPr>
              <w:t>hted, but no error message showed.</w:t>
            </w:r>
          </w:p>
        </w:tc>
        <w:tc>
          <w:tcPr>
            <w:tcW w:w="4530" w:type="dxa"/>
          </w:tcPr>
          <w:p w:rsidR="00897809" w:rsidRPr="00A02ECB" w:rsidRDefault="000360D9"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The missing lines of code for</w:t>
            </w:r>
            <w:r w:rsidR="00F223C0" w:rsidRPr="00A02ECB">
              <w:rPr>
                <w:rFonts w:ascii="Times New Roman" w:hAnsi="Times New Roman" w:cs="Times New Roman"/>
                <w:sz w:val="20"/>
                <w:szCs w:val="20"/>
              </w:rPr>
              <w:t xml:space="preserve"> the </w:t>
            </w:r>
            <w:r w:rsidR="00B57555">
              <w:rPr>
                <w:rFonts w:ascii="Times New Roman" w:hAnsi="Times New Roman" w:cs="Times New Roman"/>
                <w:sz w:val="20"/>
                <w:szCs w:val="20"/>
              </w:rPr>
              <w:t xml:space="preserve">onsubmit </w:t>
            </w:r>
            <w:r w:rsidR="00F223C0" w:rsidRPr="00A02ECB">
              <w:rPr>
                <w:rFonts w:ascii="Times New Roman" w:hAnsi="Times New Roman" w:cs="Times New Roman"/>
                <w:sz w:val="20"/>
                <w:szCs w:val="20"/>
              </w:rPr>
              <w:t xml:space="preserve">validation function </w:t>
            </w:r>
            <w:r w:rsidR="00B57555">
              <w:rPr>
                <w:rFonts w:ascii="Times New Roman" w:hAnsi="Times New Roman" w:cs="Times New Roman"/>
                <w:sz w:val="20"/>
                <w:szCs w:val="20"/>
              </w:rPr>
              <w:t xml:space="preserve">were </w:t>
            </w:r>
            <w:r w:rsidR="00F223C0" w:rsidRPr="00A02ECB">
              <w:rPr>
                <w:rFonts w:ascii="Times New Roman" w:hAnsi="Times New Roman" w:cs="Times New Roman"/>
                <w:sz w:val="20"/>
                <w:szCs w:val="20"/>
              </w:rPr>
              <w:t>added</w:t>
            </w:r>
            <w:r w:rsidR="00B57555">
              <w:rPr>
                <w:rFonts w:ascii="Times New Roman" w:hAnsi="Times New Roman" w:cs="Times New Roman"/>
                <w:sz w:val="20"/>
                <w:szCs w:val="20"/>
              </w:rPr>
              <w:t>.</w:t>
            </w:r>
          </w:p>
        </w:tc>
      </w:tr>
      <w:tr w:rsidR="00482CE4" w:rsidRPr="00A02ECB" w:rsidTr="00B57555">
        <w:tc>
          <w:tcPr>
            <w:cnfStyle w:val="001000000000" w:firstRow="0" w:lastRow="0" w:firstColumn="1" w:lastColumn="0" w:oddVBand="0" w:evenVBand="0" w:oddHBand="0" w:evenHBand="0" w:firstRowFirstColumn="0" w:firstRowLastColumn="0" w:lastRowFirstColumn="0" w:lastRowLastColumn="0"/>
            <w:tcW w:w="1838" w:type="dxa"/>
          </w:tcPr>
          <w:p w:rsidR="00482CE4" w:rsidRPr="00A02ECB" w:rsidRDefault="00482CE4" w:rsidP="00482CE4">
            <w:pPr>
              <w:rPr>
                <w:rFonts w:ascii="Times New Roman" w:hAnsi="Times New Roman" w:cs="Times New Roman"/>
                <w:b w:val="0"/>
                <w:sz w:val="20"/>
                <w:szCs w:val="20"/>
              </w:rPr>
            </w:pPr>
            <w:r w:rsidRPr="00A02ECB">
              <w:rPr>
                <w:rFonts w:ascii="Times New Roman" w:hAnsi="Times New Roman" w:cs="Times New Roman"/>
                <w:b w:val="0"/>
                <w:sz w:val="20"/>
                <w:szCs w:val="20"/>
              </w:rPr>
              <w:t>txtEmail</w:t>
            </w:r>
          </w:p>
        </w:tc>
        <w:tc>
          <w:tcPr>
            <w:tcW w:w="2982" w:type="dxa"/>
          </w:tcPr>
          <w:p w:rsidR="00482CE4" w:rsidRPr="00A02ECB" w:rsidRDefault="00482CE4" w:rsidP="00482CE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It d</w:t>
            </w:r>
            <w:r w:rsidRPr="00A02ECB">
              <w:rPr>
                <w:rFonts w:ascii="Times New Roman" w:hAnsi="Times New Roman" w:cs="Times New Roman"/>
                <w:sz w:val="20"/>
                <w:szCs w:val="20"/>
              </w:rPr>
              <w:t>id not account for spaces</w:t>
            </w:r>
            <w:r>
              <w:rPr>
                <w:rFonts w:ascii="Times New Roman" w:hAnsi="Times New Roman" w:cs="Times New Roman"/>
                <w:sz w:val="20"/>
                <w:szCs w:val="20"/>
              </w:rPr>
              <w:t>.</w:t>
            </w:r>
          </w:p>
        </w:tc>
        <w:tc>
          <w:tcPr>
            <w:tcW w:w="4530" w:type="dxa"/>
          </w:tcPr>
          <w:p w:rsidR="00482CE4" w:rsidRPr="00A02ECB" w:rsidRDefault="00482CE4" w:rsidP="00482CE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RegE</w:t>
            </w:r>
            <w:r w:rsidRPr="00A02ECB">
              <w:rPr>
                <w:rFonts w:ascii="Times New Roman" w:hAnsi="Times New Roman" w:cs="Times New Roman"/>
                <w:sz w:val="20"/>
                <w:szCs w:val="20"/>
              </w:rPr>
              <w:t>x updated to restrict usage of spaces</w:t>
            </w:r>
            <w:r>
              <w:rPr>
                <w:rFonts w:ascii="Times New Roman" w:hAnsi="Times New Roman" w:cs="Times New Roman"/>
                <w:sz w:val="20"/>
                <w:szCs w:val="20"/>
              </w:rPr>
              <w:t>.</w:t>
            </w:r>
          </w:p>
        </w:tc>
      </w:tr>
      <w:tr w:rsidR="005C761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5C7619" w:rsidRPr="00A02ECB" w:rsidRDefault="005C7619" w:rsidP="00B57555">
            <w:pPr>
              <w:rPr>
                <w:rFonts w:ascii="Times New Roman" w:hAnsi="Times New Roman" w:cs="Times New Roman"/>
                <w:b w:val="0"/>
                <w:sz w:val="20"/>
                <w:szCs w:val="20"/>
              </w:rPr>
            </w:pPr>
            <w:r w:rsidRPr="00A02ECB">
              <w:rPr>
                <w:rFonts w:ascii="Times New Roman" w:hAnsi="Times New Roman" w:cs="Times New Roman"/>
                <w:b w:val="0"/>
                <w:sz w:val="20"/>
                <w:szCs w:val="20"/>
              </w:rPr>
              <w:t>txtDate</w:t>
            </w:r>
          </w:p>
        </w:tc>
        <w:tc>
          <w:tcPr>
            <w:tcW w:w="2982" w:type="dxa"/>
          </w:tcPr>
          <w:p w:rsidR="005C7619" w:rsidRPr="00A02ECB" w:rsidRDefault="000360D9"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It d</w:t>
            </w:r>
            <w:r w:rsidR="005C7619" w:rsidRPr="00A02ECB">
              <w:rPr>
                <w:rFonts w:ascii="Times New Roman" w:hAnsi="Times New Roman" w:cs="Times New Roman"/>
                <w:sz w:val="20"/>
                <w:szCs w:val="20"/>
              </w:rPr>
              <w:t>id not differentiate between dates within 2 weeks and dates in the past</w:t>
            </w:r>
            <w:r>
              <w:rPr>
                <w:rFonts w:ascii="Times New Roman" w:hAnsi="Times New Roman" w:cs="Times New Roman"/>
                <w:sz w:val="20"/>
                <w:szCs w:val="20"/>
              </w:rPr>
              <w:t>.</w:t>
            </w:r>
          </w:p>
        </w:tc>
        <w:tc>
          <w:tcPr>
            <w:tcW w:w="4530" w:type="dxa"/>
          </w:tcPr>
          <w:p w:rsidR="005C7619" w:rsidRPr="00A02ECB" w:rsidRDefault="005C7619"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New error message added for dates in the past</w:t>
            </w:r>
            <w:r w:rsidR="000360D9">
              <w:rPr>
                <w:rFonts w:ascii="Times New Roman" w:hAnsi="Times New Roman" w:cs="Times New Roman"/>
                <w:sz w:val="20"/>
                <w:szCs w:val="20"/>
              </w:rPr>
              <w:t>.</w:t>
            </w:r>
          </w:p>
        </w:tc>
      </w:tr>
      <w:tr w:rsidR="00F83594" w:rsidRPr="00A02ECB" w:rsidTr="00B57555">
        <w:tc>
          <w:tcPr>
            <w:cnfStyle w:val="001000000000" w:firstRow="0" w:lastRow="0" w:firstColumn="1" w:lastColumn="0" w:oddVBand="0" w:evenVBand="0" w:oddHBand="0" w:evenHBand="0" w:firstRowFirstColumn="0" w:firstRowLastColumn="0" w:lastRowFirstColumn="0" w:lastRowLastColumn="0"/>
            <w:tcW w:w="1838" w:type="dxa"/>
          </w:tcPr>
          <w:p w:rsidR="00F83594" w:rsidRPr="00A02ECB" w:rsidRDefault="00F83594" w:rsidP="00B57555">
            <w:pPr>
              <w:rPr>
                <w:rFonts w:ascii="Times New Roman" w:hAnsi="Times New Roman" w:cs="Times New Roman"/>
                <w:b w:val="0"/>
                <w:sz w:val="20"/>
                <w:szCs w:val="20"/>
              </w:rPr>
            </w:pPr>
            <w:r w:rsidRPr="00A02ECB">
              <w:rPr>
                <w:rFonts w:ascii="Times New Roman" w:hAnsi="Times New Roman" w:cs="Times New Roman"/>
                <w:b w:val="0"/>
                <w:sz w:val="20"/>
                <w:szCs w:val="20"/>
              </w:rPr>
              <w:t>txtDate, txtStartTime, txtEndTime</w:t>
            </w:r>
          </w:p>
        </w:tc>
        <w:tc>
          <w:tcPr>
            <w:tcW w:w="2982" w:type="dxa"/>
          </w:tcPr>
          <w:p w:rsidR="00F83594" w:rsidRPr="00A02ECB" w:rsidRDefault="00F83594"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The warning did not update when items were selected via the widget</w:t>
            </w:r>
            <w:r w:rsidR="000360D9">
              <w:rPr>
                <w:rFonts w:ascii="Times New Roman" w:hAnsi="Times New Roman" w:cs="Times New Roman"/>
                <w:sz w:val="20"/>
                <w:szCs w:val="20"/>
              </w:rPr>
              <w:t>.</w:t>
            </w:r>
          </w:p>
        </w:tc>
        <w:tc>
          <w:tcPr>
            <w:tcW w:w="4530" w:type="dxa"/>
          </w:tcPr>
          <w:p w:rsidR="00F83594" w:rsidRPr="00A02ECB" w:rsidRDefault="00F83594"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Event handler changed from onblur to onchange</w:t>
            </w:r>
            <w:r w:rsidR="000360D9">
              <w:rPr>
                <w:rFonts w:ascii="Times New Roman" w:hAnsi="Times New Roman" w:cs="Times New Roman"/>
                <w:sz w:val="20"/>
                <w:szCs w:val="20"/>
              </w:rPr>
              <w:t>.</w:t>
            </w:r>
          </w:p>
        </w:tc>
      </w:tr>
      <w:tr w:rsidR="0089780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897809" w:rsidRPr="00A02ECB" w:rsidRDefault="009477DF" w:rsidP="00B57555">
            <w:pPr>
              <w:rPr>
                <w:rFonts w:ascii="Times New Roman" w:hAnsi="Times New Roman" w:cs="Times New Roman"/>
                <w:b w:val="0"/>
                <w:sz w:val="20"/>
                <w:szCs w:val="20"/>
              </w:rPr>
            </w:pPr>
            <w:r w:rsidRPr="00A02ECB">
              <w:rPr>
                <w:rFonts w:ascii="Times New Roman" w:hAnsi="Times New Roman" w:cs="Times New Roman"/>
                <w:b w:val="0"/>
                <w:sz w:val="20"/>
                <w:szCs w:val="20"/>
              </w:rPr>
              <w:t>txtEndTime</w:t>
            </w:r>
          </w:p>
        </w:tc>
        <w:tc>
          <w:tcPr>
            <w:tcW w:w="2982" w:type="dxa"/>
          </w:tcPr>
          <w:p w:rsidR="00897809" w:rsidRPr="00A02ECB" w:rsidRDefault="000360D9"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It did</w:t>
            </w:r>
            <w:r w:rsidR="005C7619" w:rsidRPr="00A02ECB">
              <w:rPr>
                <w:rFonts w:ascii="Times New Roman" w:hAnsi="Times New Roman" w:cs="Times New Roman"/>
                <w:sz w:val="20"/>
                <w:szCs w:val="20"/>
              </w:rPr>
              <w:t xml:space="preserve"> not return an error if </w:t>
            </w:r>
            <w:r>
              <w:rPr>
                <w:rFonts w:ascii="Times New Roman" w:hAnsi="Times New Roman" w:cs="Times New Roman"/>
                <w:sz w:val="20"/>
                <w:szCs w:val="20"/>
              </w:rPr>
              <w:t xml:space="preserve">the </w:t>
            </w:r>
            <w:r w:rsidR="005C7619" w:rsidRPr="00A02ECB">
              <w:rPr>
                <w:rFonts w:ascii="Times New Roman" w:hAnsi="Times New Roman" w:cs="Times New Roman"/>
                <w:sz w:val="20"/>
                <w:szCs w:val="20"/>
              </w:rPr>
              <w:t>end time was before</w:t>
            </w:r>
            <w:r>
              <w:rPr>
                <w:rFonts w:ascii="Times New Roman" w:hAnsi="Times New Roman" w:cs="Times New Roman"/>
                <w:sz w:val="20"/>
                <w:szCs w:val="20"/>
              </w:rPr>
              <w:t xml:space="preserve"> the</w:t>
            </w:r>
            <w:r w:rsidR="005C7619" w:rsidRPr="00A02ECB">
              <w:rPr>
                <w:rFonts w:ascii="Times New Roman" w:hAnsi="Times New Roman" w:cs="Times New Roman"/>
                <w:sz w:val="20"/>
                <w:szCs w:val="20"/>
              </w:rPr>
              <w:t xml:space="preserve"> start time</w:t>
            </w:r>
            <w:r>
              <w:rPr>
                <w:rFonts w:ascii="Times New Roman" w:hAnsi="Times New Roman" w:cs="Times New Roman"/>
                <w:sz w:val="20"/>
                <w:szCs w:val="20"/>
              </w:rPr>
              <w:t>.</w:t>
            </w:r>
          </w:p>
        </w:tc>
        <w:tc>
          <w:tcPr>
            <w:tcW w:w="4530" w:type="dxa"/>
          </w:tcPr>
          <w:p w:rsidR="00897809" w:rsidRPr="00A02ECB" w:rsidRDefault="000360D9"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The v</w:t>
            </w:r>
            <w:r w:rsidR="00F83594" w:rsidRPr="00A02ECB">
              <w:rPr>
                <w:rFonts w:ascii="Times New Roman" w:hAnsi="Times New Roman" w:cs="Times New Roman"/>
                <w:sz w:val="20"/>
                <w:szCs w:val="20"/>
              </w:rPr>
              <w:t xml:space="preserve">alidation function </w:t>
            </w:r>
            <w:r>
              <w:rPr>
                <w:rFonts w:ascii="Times New Roman" w:hAnsi="Times New Roman" w:cs="Times New Roman"/>
                <w:sz w:val="20"/>
                <w:szCs w:val="20"/>
              </w:rPr>
              <w:t xml:space="preserve">was </w:t>
            </w:r>
            <w:r w:rsidR="00F83594" w:rsidRPr="00A02ECB">
              <w:rPr>
                <w:rFonts w:ascii="Times New Roman" w:hAnsi="Times New Roman" w:cs="Times New Roman"/>
                <w:sz w:val="20"/>
                <w:szCs w:val="20"/>
              </w:rPr>
              <w:t>updated to check that</w:t>
            </w:r>
            <w:r>
              <w:rPr>
                <w:rFonts w:ascii="Times New Roman" w:hAnsi="Times New Roman" w:cs="Times New Roman"/>
                <w:sz w:val="20"/>
                <w:szCs w:val="20"/>
              </w:rPr>
              <w:t xml:space="preserve"> the</w:t>
            </w:r>
            <w:r w:rsidR="00F83594" w:rsidRPr="00A02ECB">
              <w:rPr>
                <w:rFonts w:ascii="Times New Roman" w:hAnsi="Times New Roman" w:cs="Times New Roman"/>
                <w:sz w:val="20"/>
                <w:szCs w:val="20"/>
              </w:rPr>
              <w:t xml:space="preserve"> end time was after the start time</w:t>
            </w:r>
            <w:r>
              <w:rPr>
                <w:rFonts w:ascii="Times New Roman" w:hAnsi="Times New Roman" w:cs="Times New Roman"/>
                <w:sz w:val="20"/>
                <w:szCs w:val="20"/>
              </w:rPr>
              <w:t>.</w:t>
            </w:r>
          </w:p>
        </w:tc>
      </w:tr>
      <w:tr w:rsidR="007560F9" w:rsidRPr="00A02ECB" w:rsidTr="00B57555">
        <w:tc>
          <w:tcPr>
            <w:cnfStyle w:val="001000000000" w:firstRow="0" w:lastRow="0" w:firstColumn="1" w:lastColumn="0" w:oddVBand="0" w:evenVBand="0" w:oddHBand="0" w:evenHBand="0" w:firstRowFirstColumn="0" w:firstRowLastColumn="0" w:lastRowFirstColumn="0" w:lastRowLastColumn="0"/>
            <w:tcW w:w="1838" w:type="dxa"/>
          </w:tcPr>
          <w:p w:rsidR="007560F9" w:rsidRPr="00A02ECB" w:rsidRDefault="007560F9" w:rsidP="00B57555">
            <w:pPr>
              <w:rPr>
                <w:rFonts w:ascii="Times New Roman" w:hAnsi="Times New Roman" w:cs="Times New Roman"/>
                <w:b w:val="0"/>
                <w:sz w:val="20"/>
                <w:szCs w:val="20"/>
              </w:rPr>
            </w:pPr>
            <w:r w:rsidRPr="00A02ECB">
              <w:rPr>
                <w:rFonts w:ascii="Times New Roman" w:hAnsi="Times New Roman" w:cs="Times New Roman"/>
                <w:b w:val="0"/>
                <w:sz w:val="20"/>
                <w:szCs w:val="20"/>
              </w:rPr>
              <w:t>txtGuests</w:t>
            </w:r>
          </w:p>
        </w:tc>
        <w:tc>
          <w:tcPr>
            <w:tcW w:w="2982" w:type="dxa"/>
          </w:tcPr>
          <w:p w:rsidR="007560F9" w:rsidRPr="00A02ECB" w:rsidRDefault="000360D9"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The field allowed an</w:t>
            </w:r>
            <w:r w:rsidR="007560F9" w:rsidRPr="00A02ECB">
              <w:rPr>
                <w:rFonts w:ascii="Times New Roman" w:hAnsi="Times New Roman" w:cs="Times New Roman"/>
                <w:sz w:val="20"/>
                <w:szCs w:val="20"/>
              </w:rPr>
              <w:t xml:space="preserve"> infinite number without an error message</w:t>
            </w:r>
            <w:r>
              <w:rPr>
                <w:rFonts w:ascii="Times New Roman" w:hAnsi="Times New Roman" w:cs="Times New Roman"/>
                <w:sz w:val="20"/>
                <w:szCs w:val="20"/>
              </w:rPr>
              <w:t>.</w:t>
            </w:r>
          </w:p>
        </w:tc>
        <w:tc>
          <w:tcPr>
            <w:tcW w:w="4530" w:type="dxa"/>
          </w:tcPr>
          <w:p w:rsidR="007560F9" w:rsidRPr="00A02ECB" w:rsidRDefault="000360D9"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The m</w:t>
            </w:r>
            <w:r w:rsidR="00F51E9E">
              <w:rPr>
                <w:rFonts w:ascii="Times New Roman" w:hAnsi="Times New Roman" w:cs="Times New Roman"/>
                <w:sz w:val="20"/>
                <w:szCs w:val="20"/>
              </w:rPr>
              <w:t>aximum</w:t>
            </w:r>
            <w:r w:rsidR="007560F9" w:rsidRPr="00A02ECB">
              <w:rPr>
                <w:rFonts w:ascii="Times New Roman" w:hAnsi="Times New Roman" w:cs="Times New Roman"/>
                <w:sz w:val="20"/>
                <w:szCs w:val="20"/>
              </w:rPr>
              <w:t xml:space="preserve"> value</w:t>
            </w:r>
            <w:r>
              <w:rPr>
                <w:rFonts w:ascii="Times New Roman" w:hAnsi="Times New Roman" w:cs="Times New Roman"/>
                <w:sz w:val="20"/>
                <w:szCs w:val="20"/>
              </w:rPr>
              <w:t xml:space="preserve"> was</w:t>
            </w:r>
            <w:r w:rsidR="007560F9" w:rsidRPr="00A02ECB">
              <w:rPr>
                <w:rFonts w:ascii="Times New Roman" w:hAnsi="Times New Roman" w:cs="Times New Roman"/>
                <w:sz w:val="20"/>
                <w:szCs w:val="20"/>
              </w:rPr>
              <w:t xml:space="preserve"> added</w:t>
            </w:r>
            <w:r>
              <w:rPr>
                <w:rFonts w:ascii="Times New Roman" w:hAnsi="Times New Roman" w:cs="Times New Roman"/>
                <w:sz w:val="20"/>
                <w:szCs w:val="20"/>
              </w:rPr>
              <w:t>.</w:t>
            </w:r>
          </w:p>
        </w:tc>
      </w:tr>
      <w:tr w:rsidR="0089780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897809" w:rsidRPr="00A02ECB" w:rsidRDefault="00897809" w:rsidP="00B57555">
            <w:pPr>
              <w:spacing w:before="60" w:after="60"/>
              <w:rPr>
                <w:rFonts w:ascii="Times New Roman" w:hAnsi="Times New Roman" w:cs="Times New Roman"/>
                <w:sz w:val="20"/>
                <w:szCs w:val="20"/>
              </w:rPr>
            </w:pPr>
            <w:r w:rsidRPr="00A02ECB">
              <w:rPr>
                <w:rFonts w:ascii="Times New Roman" w:hAnsi="Times New Roman" w:cs="Times New Roman"/>
                <w:sz w:val="20"/>
                <w:szCs w:val="20"/>
              </w:rPr>
              <w:t>FORM LEVEL TESTING</w:t>
            </w:r>
          </w:p>
        </w:tc>
      </w:tr>
      <w:tr w:rsidR="00897809" w:rsidRPr="00A02ECB" w:rsidTr="00B57555">
        <w:tc>
          <w:tcPr>
            <w:cnfStyle w:val="001000000000" w:firstRow="0" w:lastRow="0" w:firstColumn="1" w:lastColumn="0" w:oddVBand="0" w:evenVBand="0" w:oddHBand="0" w:evenHBand="0" w:firstRowFirstColumn="0" w:firstRowLastColumn="0" w:lastRowFirstColumn="0" w:lastRowLastColumn="0"/>
            <w:tcW w:w="1838" w:type="dxa"/>
          </w:tcPr>
          <w:p w:rsidR="00897809" w:rsidRPr="00A02ECB" w:rsidRDefault="00897809" w:rsidP="00B57555">
            <w:pPr>
              <w:rPr>
                <w:rFonts w:ascii="Times New Roman" w:hAnsi="Times New Roman" w:cs="Times New Roman"/>
                <w:sz w:val="20"/>
                <w:szCs w:val="20"/>
              </w:rPr>
            </w:pPr>
            <w:r w:rsidRPr="00A02ECB">
              <w:rPr>
                <w:rFonts w:ascii="Times New Roman" w:hAnsi="Times New Roman" w:cs="Times New Roman"/>
                <w:sz w:val="20"/>
                <w:szCs w:val="20"/>
              </w:rPr>
              <w:t>Form Flow</w:t>
            </w:r>
          </w:p>
        </w:tc>
        <w:tc>
          <w:tcPr>
            <w:tcW w:w="2982" w:type="dxa"/>
          </w:tcPr>
          <w:p w:rsidR="00897809" w:rsidRPr="00A02ECB" w:rsidRDefault="00897809"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897809" w:rsidRPr="00A02ECB" w:rsidRDefault="00897809"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89780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897809" w:rsidRPr="00A02ECB" w:rsidRDefault="006C3833" w:rsidP="00B57555">
            <w:pPr>
              <w:rPr>
                <w:rFonts w:ascii="Times New Roman" w:hAnsi="Times New Roman" w:cs="Times New Roman"/>
                <w:b w:val="0"/>
                <w:sz w:val="20"/>
                <w:szCs w:val="20"/>
              </w:rPr>
            </w:pPr>
            <w:r w:rsidRPr="00A02ECB">
              <w:rPr>
                <w:rFonts w:ascii="Times New Roman" w:hAnsi="Times New Roman" w:cs="Times New Roman"/>
                <w:b w:val="0"/>
                <w:sz w:val="20"/>
                <w:szCs w:val="20"/>
              </w:rPr>
              <w:t>Error message</w:t>
            </w:r>
          </w:p>
        </w:tc>
        <w:tc>
          <w:tcPr>
            <w:tcW w:w="2982" w:type="dxa"/>
          </w:tcPr>
          <w:p w:rsidR="00897809" w:rsidRPr="00A02ECB" w:rsidRDefault="006C3833"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Error messages were not clear enough</w:t>
            </w:r>
            <w:r w:rsidR="000360D9">
              <w:rPr>
                <w:rFonts w:ascii="Times New Roman" w:hAnsi="Times New Roman" w:cs="Times New Roman"/>
                <w:sz w:val="20"/>
                <w:szCs w:val="20"/>
              </w:rPr>
              <w:t>.</w:t>
            </w:r>
          </w:p>
        </w:tc>
        <w:tc>
          <w:tcPr>
            <w:tcW w:w="4530" w:type="dxa"/>
          </w:tcPr>
          <w:p w:rsidR="00897809" w:rsidRPr="00A02ECB" w:rsidRDefault="006C3833"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Error messages updated with more detail on allowed/not allowed characters</w:t>
            </w:r>
            <w:r w:rsidR="000360D9">
              <w:rPr>
                <w:rFonts w:ascii="Times New Roman" w:hAnsi="Times New Roman" w:cs="Times New Roman"/>
                <w:sz w:val="20"/>
                <w:szCs w:val="20"/>
              </w:rPr>
              <w:t>.</w:t>
            </w:r>
          </w:p>
        </w:tc>
      </w:tr>
      <w:tr w:rsidR="00897809" w:rsidRPr="00A02ECB" w:rsidTr="00B57555">
        <w:tc>
          <w:tcPr>
            <w:cnfStyle w:val="001000000000" w:firstRow="0" w:lastRow="0" w:firstColumn="1" w:lastColumn="0" w:oddVBand="0" w:evenVBand="0" w:oddHBand="0" w:evenHBand="0" w:firstRowFirstColumn="0" w:firstRowLastColumn="0" w:lastRowFirstColumn="0" w:lastRowLastColumn="0"/>
            <w:tcW w:w="1838" w:type="dxa"/>
          </w:tcPr>
          <w:p w:rsidR="00897809" w:rsidRPr="00A02ECB" w:rsidRDefault="00180EA2" w:rsidP="00B57555">
            <w:pPr>
              <w:rPr>
                <w:rFonts w:ascii="Times New Roman" w:hAnsi="Times New Roman" w:cs="Times New Roman"/>
                <w:b w:val="0"/>
                <w:sz w:val="20"/>
                <w:szCs w:val="20"/>
              </w:rPr>
            </w:pPr>
            <w:r w:rsidRPr="00A02ECB">
              <w:rPr>
                <w:rFonts w:ascii="Times New Roman" w:hAnsi="Times New Roman" w:cs="Times New Roman"/>
                <w:b w:val="0"/>
                <w:sz w:val="20"/>
                <w:szCs w:val="20"/>
              </w:rPr>
              <w:t>txtStartTime, txtEndTime</w:t>
            </w:r>
          </w:p>
        </w:tc>
        <w:tc>
          <w:tcPr>
            <w:tcW w:w="2982" w:type="dxa"/>
          </w:tcPr>
          <w:p w:rsidR="00897809" w:rsidRPr="00A02ECB" w:rsidRDefault="000360D9"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The f</w:t>
            </w:r>
            <w:r w:rsidR="00180EA2" w:rsidRPr="00A02ECB">
              <w:rPr>
                <w:rFonts w:ascii="Times New Roman" w:hAnsi="Times New Roman" w:cs="Times New Roman"/>
                <w:sz w:val="20"/>
                <w:szCs w:val="20"/>
              </w:rPr>
              <w:t xml:space="preserve">ield labels </w:t>
            </w:r>
            <w:r>
              <w:rPr>
                <w:rFonts w:ascii="Times New Roman" w:hAnsi="Times New Roman" w:cs="Times New Roman"/>
                <w:sz w:val="20"/>
                <w:szCs w:val="20"/>
              </w:rPr>
              <w:t xml:space="preserve">were </w:t>
            </w:r>
            <w:r w:rsidR="00180EA2" w:rsidRPr="00A02ECB">
              <w:rPr>
                <w:rFonts w:ascii="Times New Roman" w:hAnsi="Times New Roman" w:cs="Times New Roman"/>
                <w:sz w:val="20"/>
                <w:szCs w:val="20"/>
              </w:rPr>
              <w:t>not cl</w:t>
            </w:r>
            <w:r>
              <w:rPr>
                <w:rFonts w:ascii="Times New Roman" w:hAnsi="Times New Roman" w:cs="Times New Roman"/>
                <w:sz w:val="20"/>
                <w:szCs w:val="20"/>
              </w:rPr>
              <w:t>ear.</w:t>
            </w:r>
          </w:p>
        </w:tc>
        <w:tc>
          <w:tcPr>
            <w:tcW w:w="4530" w:type="dxa"/>
          </w:tcPr>
          <w:p w:rsidR="00897809" w:rsidRPr="00A02ECB" w:rsidRDefault="000360D9"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The f</w:t>
            </w:r>
            <w:r w:rsidR="00180EA2" w:rsidRPr="00A02ECB">
              <w:rPr>
                <w:rFonts w:ascii="Times New Roman" w:hAnsi="Times New Roman" w:cs="Times New Roman"/>
                <w:sz w:val="20"/>
                <w:szCs w:val="20"/>
              </w:rPr>
              <w:t xml:space="preserve">ield labels </w:t>
            </w:r>
            <w:r>
              <w:rPr>
                <w:rFonts w:ascii="Times New Roman" w:hAnsi="Times New Roman" w:cs="Times New Roman"/>
                <w:sz w:val="20"/>
                <w:szCs w:val="20"/>
              </w:rPr>
              <w:t xml:space="preserve">were </w:t>
            </w:r>
            <w:r w:rsidR="00180EA2" w:rsidRPr="00A02ECB">
              <w:rPr>
                <w:rFonts w:ascii="Times New Roman" w:hAnsi="Times New Roman" w:cs="Times New Roman"/>
                <w:sz w:val="20"/>
                <w:szCs w:val="20"/>
              </w:rPr>
              <w:t>changed from “Start Time” and “End Time” to “Event Start Time” and “Event End Time</w:t>
            </w:r>
            <w:r>
              <w:rPr>
                <w:rFonts w:ascii="Times New Roman" w:hAnsi="Times New Roman" w:cs="Times New Roman"/>
                <w:sz w:val="20"/>
                <w:szCs w:val="20"/>
              </w:rPr>
              <w:t>.</w:t>
            </w:r>
            <w:r w:rsidR="00180EA2" w:rsidRPr="00A02ECB">
              <w:rPr>
                <w:rFonts w:ascii="Times New Roman" w:hAnsi="Times New Roman" w:cs="Times New Roman"/>
                <w:sz w:val="20"/>
                <w:szCs w:val="20"/>
              </w:rPr>
              <w:t>”</w:t>
            </w:r>
          </w:p>
        </w:tc>
      </w:tr>
    </w:tbl>
    <w:p w:rsidR="006D2919" w:rsidRPr="00A02ECB" w:rsidRDefault="006D2919">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6D2919" w:rsidRPr="00A02ECB" w:rsidTr="00B575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6D2919" w:rsidRPr="00A02ECB" w:rsidRDefault="006D2919" w:rsidP="00B57555">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TEST DOCUMENTATION for FORM on page: Cart</w:t>
            </w:r>
          </w:p>
        </w:tc>
      </w:tr>
      <w:tr w:rsidR="006D291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6D2919" w:rsidRPr="00A02ECB" w:rsidRDefault="006D2919" w:rsidP="00B57555">
            <w:pPr>
              <w:spacing w:before="60" w:after="60"/>
              <w:rPr>
                <w:rFonts w:ascii="Times New Roman" w:hAnsi="Times New Roman" w:cs="Times New Roman"/>
                <w:sz w:val="20"/>
                <w:szCs w:val="20"/>
              </w:rPr>
            </w:pPr>
            <w:r w:rsidRPr="00A02ECB">
              <w:rPr>
                <w:rFonts w:ascii="Times New Roman" w:hAnsi="Times New Roman" w:cs="Times New Roman"/>
                <w:sz w:val="20"/>
                <w:szCs w:val="20"/>
              </w:rPr>
              <w:t>FIELD LEVEL TESTING</w:t>
            </w:r>
          </w:p>
        </w:tc>
      </w:tr>
      <w:tr w:rsidR="006D2919" w:rsidRPr="00A02ECB" w:rsidTr="00B57555">
        <w:tc>
          <w:tcPr>
            <w:cnfStyle w:val="001000000000" w:firstRow="0" w:lastRow="0" w:firstColumn="1" w:lastColumn="0" w:oddVBand="0" w:evenVBand="0" w:oddHBand="0" w:evenHBand="0" w:firstRowFirstColumn="0" w:firstRowLastColumn="0" w:lastRowFirstColumn="0" w:lastRowLastColumn="0"/>
            <w:tcW w:w="1838" w:type="dxa"/>
          </w:tcPr>
          <w:p w:rsidR="006D2919" w:rsidRPr="00A02ECB" w:rsidRDefault="006D2919" w:rsidP="00B57555">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6D2919" w:rsidRPr="00A02ECB" w:rsidRDefault="006D2919" w:rsidP="00B57555">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6D2919" w:rsidRPr="00A02ECB" w:rsidRDefault="006D2919" w:rsidP="00B57555">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6D291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6D2919" w:rsidRDefault="00022775" w:rsidP="00B57555">
            <w:pPr>
              <w:rPr>
                <w:rFonts w:ascii="Times New Roman" w:hAnsi="Times New Roman" w:cs="Times New Roman"/>
                <w:b w:val="0"/>
                <w:sz w:val="20"/>
                <w:szCs w:val="20"/>
              </w:rPr>
            </w:pPr>
            <w:r w:rsidRPr="003C5279">
              <w:rPr>
                <w:rFonts w:ascii="Times New Roman" w:hAnsi="Times New Roman" w:cs="Times New Roman"/>
                <w:b w:val="0"/>
                <w:sz w:val="20"/>
                <w:szCs w:val="20"/>
              </w:rPr>
              <w:t>txtQuantity1,</w:t>
            </w:r>
          </w:p>
          <w:p w:rsidR="00022775" w:rsidRDefault="00022775" w:rsidP="00B57555">
            <w:pPr>
              <w:rPr>
                <w:rFonts w:ascii="Times New Roman" w:hAnsi="Times New Roman" w:cs="Times New Roman"/>
                <w:b w:val="0"/>
                <w:sz w:val="20"/>
                <w:szCs w:val="20"/>
              </w:rPr>
            </w:pPr>
            <w:r>
              <w:rPr>
                <w:rFonts w:ascii="Times New Roman" w:hAnsi="Times New Roman" w:cs="Times New Roman"/>
                <w:b w:val="0"/>
                <w:sz w:val="20"/>
                <w:szCs w:val="20"/>
              </w:rPr>
              <w:t>txtQuantity2</w:t>
            </w:r>
            <w:r w:rsidRPr="003C5279">
              <w:rPr>
                <w:rFonts w:ascii="Times New Roman" w:hAnsi="Times New Roman" w:cs="Times New Roman"/>
                <w:b w:val="0"/>
                <w:sz w:val="20"/>
                <w:szCs w:val="20"/>
              </w:rPr>
              <w:t>,</w:t>
            </w:r>
          </w:p>
          <w:p w:rsidR="00022775" w:rsidRDefault="00022775" w:rsidP="00B57555">
            <w:pPr>
              <w:rPr>
                <w:rFonts w:ascii="Times New Roman" w:hAnsi="Times New Roman" w:cs="Times New Roman"/>
                <w:b w:val="0"/>
                <w:sz w:val="20"/>
                <w:szCs w:val="20"/>
              </w:rPr>
            </w:pPr>
            <w:r>
              <w:rPr>
                <w:rFonts w:ascii="Times New Roman" w:hAnsi="Times New Roman" w:cs="Times New Roman"/>
                <w:b w:val="0"/>
                <w:sz w:val="20"/>
                <w:szCs w:val="20"/>
              </w:rPr>
              <w:t>txtQuantity3</w:t>
            </w:r>
            <w:r w:rsidRPr="003C5279">
              <w:rPr>
                <w:rFonts w:ascii="Times New Roman" w:hAnsi="Times New Roman" w:cs="Times New Roman"/>
                <w:b w:val="0"/>
                <w:sz w:val="20"/>
                <w:szCs w:val="20"/>
              </w:rPr>
              <w:t>,</w:t>
            </w:r>
          </w:p>
          <w:p w:rsidR="00022775" w:rsidRPr="00A02ECB" w:rsidRDefault="00022775" w:rsidP="00B57555">
            <w:pPr>
              <w:rPr>
                <w:rFonts w:ascii="Times New Roman" w:hAnsi="Times New Roman" w:cs="Times New Roman"/>
                <w:b w:val="0"/>
                <w:sz w:val="20"/>
                <w:szCs w:val="20"/>
              </w:rPr>
            </w:pPr>
            <w:r>
              <w:rPr>
                <w:rFonts w:ascii="Times New Roman" w:hAnsi="Times New Roman" w:cs="Times New Roman"/>
                <w:b w:val="0"/>
                <w:sz w:val="20"/>
                <w:szCs w:val="20"/>
              </w:rPr>
              <w:t>txtQuantity4</w:t>
            </w:r>
            <w:r w:rsidRPr="003C5279">
              <w:rPr>
                <w:rFonts w:ascii="Times New Roman" w:hAnsi="Times New Roman" w:cs="Times New Roman"/>
                <w:b w:val="0"/>
                <w:sz w:val="20"/>
                <w:szCs w:val="20"/>
              </w:rPr>
              <w:t>,</w:t>
            </w:r>
          </w:p>
        </w:tc>
        <w:tc>
          <w:tcPr>
            <w:tcW w:w="2982" w:type="dxa"/>
          </w:tcPr>
          <w:p w:rsidR="006D2919" w:rsidRPr="00A02ECB" w:rsidRDefault="00022775"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Field validation does not validate for both onblur and onchange for all fields at the same time</w:t>
            </w:r>
            <w:r w:rsidR="00FC56E4">
              <w:rPr>
                <w:rFonts w:ascii="Times New Roman" w:hAnsi="Times New Roman" w:cs="Times New Roman"/>
                <w:sz w:val="20"/>
                <w:szCs w:val="20"/>
              </w:rPr>
              <w:t xml:space="preserve"> t</w:t>
            </w:r>
            <w:r>
              <w:rPr>
                <w:rFonts w:ascii="Times New Roman" w:hAnsi="Times New Roman" w:cs="Times New Roman"/>
                <w:sz w:val="20"/>
                <w:szCs w:val="20"/>
              </w:rPr>
              <w:t>o update cost.</w:t>
            </w:r>
          </w:p>
        </w:tc>
        <w:tc>
          <w:tcPr>
            <w:tcW w:w="4530" w:type="dxa"/>
          </w:tcPr>
          <w:p w:rsidR="006D2919" w:rsidRPr="00A02ECB" w:rsidRDefault="006B4D4D"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Improved by </w:t>
            </w:r>
            <w:r w:rsidR="00C57422">
              <w:rPr>
                <w:rFonts w:ascii="Times New Roman" w:hAnsi="Times New Roman" w:cs="Times New Roman"/>
                <w:sz w:val="20"/>
                <w:szCs w:val="20"/>
              </w:rPr>
              <w:t>implementing</w:t>
            </w:r>
            <w:r w:rsidR="00125CBD">
              <w:rPr>
                <w:rFonts w:ascii="Times New Roman" w:hAnsi="Times New Roman" w:cs="Times New Roman"/>
                <w:sz w:val="20"/>
                <w:szCs w:val="20"/>
              </w:rPr>
              <w:t xml:space="preserve"> calculations and validation with onchange attribute</w:t>
            </w:r>
            <w:r w:rsidR="00C57422">
              <w:rPr>
                <w:rFonts w:ascii="Times New Roman" w:hAnsi="Times New Roman" w:cs="Times New Roman"/>
                <w:sz w:val="20"/>
                <w:szCs w:val="20"/>
              </w:rPr>
              <w:t xml:space="preserve"> to previous static HTML text</w:t>
            </w:r>
            <w:r w:rsidR="00125CBD">
              <w:rPr>
                <w:rFonts w:ascii="Times New Roman" w:hAnsi="Times New Roman" w:cs="Times New Roman"/>
                <w:sz w:val="20"/>
                <w:szCs w:val="20"/>
              </w:rPr>
              <w:t>.</w:t>
            </w:r>
            <w:r w:rsidR="00EB3DEE">
              <w:rPr>
                <w:rFonts w:ascii="Times New Roman" w:hAnsi="Times New Roman" w:cs="Times New Roman"/>
                <w:sz w:val="20"/>
                <w:szCs w:val="20"/>
              </w:rPr>
              <w:t xml:space="preserve"> Onblur has been address but currently not implemented.</w:t>
            </w:r>
          </w:p>
        </w:tc>
      </w:tr>
      <w:tr w:rsidR="006D2919" w:rsidRPr="00A02ECB" w:rsidTr="00B57555">
        <w:tc>
          <w:tcPr>
            <w:cnfStyle w:val="001000000000" w:firstRow="0" w:lastRow="0" w:firstColumn="1" w:lastColumn="0" w:oddVBand="0" w:evenVBand="0" w:oddHBand="0" w:evenHBand="0" w:firstRowFirstColumn="0" w:firstRowLastColumn="0" w:lastRowFirstColumn="0" w:lastRowLastColumn="0"/>
            <w:tcW w:w="9350" w:type="dxa"/>
            <w:gridSpan w:val="3"/>
          </w:tcPr>
          <w:p w:rsidR="006D2919" w:rsidRPr="00A02ECB" w:rsidRDefault="006D2919" w:rsidP="00B57555">
            <w:pPr>
              <w:spacing w:before="60" w:after="60"/>
              <w:rPr>
                <w:rFonts w:ascii="Times New Roman" w:hAnsi="Times New Roman" w:cs="Times New Roman"/>
                <w:sz w:val="20"/>
                <w:szCs w:val="20"/>
              </w:rPr>
            </w:pPr>
            <w:r w:rsidRPr="00A02ECB">
              <w:rPr>
                <w:rFonts w:ascii="Times New Roman" w:hAnsi="Times New Roman" w:cs="Times New Roman"/>
                <w:sz w:val="20"/>
                <w:szCs w:val="20"/>
              </w:rPr>
              <w:t>FORM LEVEL TESTING</w:t>
            </w:r>
          </w:p>
        </w:tc>
      </w:tr>
      <w:tr w:rsidR="006D291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6D2919" w:rsidRPr="00A02ECB" w:rsidRDefault="006D2919" w:rsidP="00B57555">
            <w:pPr>
              <w:rPr>
                <w:rFonts w:ascii="Times New Roman" w:hAnsi="Times New Roman" w:cs="Times New Roman"/>
                <w:sz w:val="20"/>
                <w:szCs w:val="20"/>
              </w:rPr>
            </w:pPr>
            <w:r w:rsidRPr="00A02ECB">
              <w:rPr>
                <w:rFonts w:ascii="Times New Roman" w:hAnsi="Times New Roman" w:cs="Times New Roman"/>
                <w:sz w:val="20"/>
                <w:szCs w:val="20"/>
              </w:rPr>
              <w:t>Form Flow</w:t>
            </w:r>
          </w:p>
        </w:tc>
        <w:tc>
          <w:tcPr>
            <w:tcW w:w="2982" w:type="dxa"/>
          </w:tcPr>
          <w:p w:rsidR="006D2919" w:rsidRPr="00A02ECB" w:rsidRDefault="006D2919"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6D2919" w:rsidRPr="00A02ECB" w:rsidRDefault="006D2919"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E04B2F" w:rsidRPr="003C5279" w:rsidTr="00B57555">
        <w:tc>
          <w:tcPr>
            <w:cnfStyle w:val="001000000000" w:firstRow="0" w:lastRow="0" w:firstColumn="1" w:lastColumn="0" w:oddVBand="0" w:evenVBand="0" w:oddHBand="0" w:evenHBand="0" w:firstRowFirstColumn="0" w:firstRowLastColumn="0" w:lastRowFirstColumn="0" w:lastRowLastColumn="0"/>
            <w:tcW w:w="1838" w:type="dxa"/>
          </w:tcPr>
          <w:p w:rsidR="00E04B2F" w:rsidRPr="003C5279" w:rsidRDefault="00E04B2F" w:rsidP="00E04B2F">
            <w:pPr>
              <w:rPr>
                <w:rFonts w:ascii="Times New Roman" w:hAnsi="Times New Roman" w:cs="Times New Roman"/>
                <w:b w:val="0"/>
                <w:sz w:val="20"/>
                <w:szCs w:val="20"/>
              </w:rPr>
            </w:pPr>
            <w:r w:rsidRPr="003C5279">
              <w:rPr>
                <w:rFonts w:ascii="Times New Roman" w:hAnsi="Times New Roman" w:cs="Times New Roman"/>
                <w:b w:val="0"/>
                <w:sz w:val="20"/>
                <w:szCs w:val="20"/>
              </w:rPr>
              <w:lastRenderedPageBreak/>
              <w:t>txtQuantity1, txtQuantity2, txtQuantity3,</w:t>
            </w:r>
          </w:p>
          <w:p w:rsidR="00E04B2F" w:rsidRPr="003C5279" w:rsidRDefault="00E04B2F" w:rsidP="00E04B2F">
            <w:pPr>
              <w:rPr>
                <w:rFonts w:ascii="Times New Roman" w:hAnsi="Times New Roman" w:cs="Times New Roman"/>
                <w:b w:val="0"/>
                <w:sz w:val="20"/>
                <w:szCs w:val="20"/>
              </w:rPr>
            </w:pPr>
            <w:r w:rsidRPr="003C5279">
              <w:rPr>
                <w:rFonts w:ascii="Times New Roman" w:hAnsi="Times New Roman" w:cs="Times New Roman"/>
                <w:b w:val="0"/>
                <w:sz w:val="20"/>
                <w:szCs w:val="20"/>
              </w:rPr>
              <w:t>txtQuantity4</w:t>
            </w:r>
          </w:p>
        </w:tc>
        <w:tc>
          <w:tcPr>
            <w:tcW w:w="2982" w:type="dxa"/>
          </w:tcPr>
          <w:p w:rsidR="00E04B2F" w:rsidRPr="003C5279" w:rsidRDefault="00E04B2F" w:rsidP="00E04B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C5279">
              <w:rPr>
                <w:rFonts w:ascii="Times New Roman" w:hAnsi="Times New Roman" w:cs="Times New Roman"/>
                <w:sz w:val="20"/>
                <w:szCs w:val="20"/>
              </w:rPr>
              <w:t>Was not stated that user can only input value of 1-100(inclusive)</w:t>
            </w:r>
          </w:p>
        </w:tc>
        <w:tc>
          <w:tcPr>
            <w:tcW w:w="4530" w:type="dxa"/>
          </w:tcPr>
          <w:p w:rsidR="00E04B2F" w:rsidRPr="003C5279" w:rsidRDefault="00E04B2F" w:rsidP="00E04B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C5279">
              <w:rPr>
                <w:rFonts w:ascii="Times New Roman" w:hAnsi="Times New Roman" w:cs="Times New Roman"/>
                <w:sz w:val="20"/>
                <w:szCs w:val="20"/>
              </w:rPr>
              <w:t>Added statement for clarity.</w:t>
            </w:r>
          </w:p>
        </w:tc>
      </w:tr>
    </w:tbl>
    <w:p w:rsidR="006D2919" w:rsidRPr="003C5279" w:rsidRDefault="006D2919">
      <w:pPr>
        <w:rPr>
          <w:rFonts w:ascii="Times New Roman" w:hAnsi="Times New Roman" w:cs="Times New Roman"/>
          <w:sz w:val="20"/>
          <w:szCs w:val="20"/>
        </w:rPr>
      </w:pPr>
    </w:p>
    <w:p w:rsidR="006B6EDE" w:rsidRPr="00A02ECB" w:rsidRDefault="006B6EDE">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6D2919" w:rsidRPr="00A02ECB" w:rsidTr="00B575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6D2919" w:rsidRPr="00A02ECB" w:rsidRDefault="006D2919" w:rsidP="00B57555">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 xml:space="preserve">TEST DOCUMENTATION for FORM on page: </w:t>
            </w:r>
            <w:r w:rsidR="006B6EDE">
              <w:rPr>
                <w:rFonts w:ascii="Times New Roman" w:hAnsi="Times New Roman" w:cs="Times New Roman"/>
                <w:sz w:val="20"/>
                <w:szCs w:val="20"/>
              </w:rPr>
              <w:t>Products</w:t>
            </w:r>
          </w:p>
        </w:tc>
      </w:tr>
      <w:tr w:rsidR="006D291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6D2919" w:rsidRPr="00A02ECB" w:rsidRDefault="006D2919" w:rsidP="00B57555">
            <w:pPr>
              <w:spacing w:before="60" w:after="60"/>
              <w:rPr>
                <w:rFonts w:ascii="Times New Roman" w:hAnsi="Times New Roman" w:cs="Times New Roman"/>
                <w:sz w:val="20"/>
                <w:szCs w:val="20"/>
              </w:rPr>
            </w:pPr>
            <w:r w:rsidRPr="00A02ECB">
              <w:rPr>
                <w:rFonts w:ascii="Times New Roman" w:hAnsi="Times New Roman" w:cs="Times New Roman"/>
                <w:sz w:val="20"/>
                <w:szCs w:val="20"/>
              </w:rPr>
              <w:t>FIELD LEVEL TESTING</w:t>
            </w:r>
          </w:p>
        </w:tc>
      </w:tr>
      <w:tr w:rsidR="006D2919" w:rsidRPr="00A02ECB" w:rsidTr="00B57555">
        <w:tc>
          <w:tcPr>
            <w:cnfStyle w:val="001000000000" w:firstRow="0" w:lastRow="0" w:firstColumn="1" w:lastColumn="0" w:oddVBand="0" w:evenVBand="0" w:oddHBand="0" w:evenHBand="0" w:firstRowFirstColumn="0" w:firstRowLastColumn="0" w:lastRowFirstColumn="0" w:lastRowLastColumn="0"/>
            <w:tcW w:w="1838" w:type="dxa"/>
          </w:tcPr>
          <w:p w:rsidR="006D2919" w:rsidRPr="00A02ECB" w:rsidRDefault="006D2919" w:rsidP="00B57555">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6D2919" w:rsidRPr="00A02ECB" w:rsidRDefault="006D2919" w:rsidP="00B57555">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6D2919" w:rsidRPr="00A02ECB" w:rsidRDefault="006D2919" w:rsidP="00B57555">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6D291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6D2919" w:rsidRPr="00A02ECB" w:rsidRDefault="00285D0F" w:rsidP="00B57555">
            <w:pPr>
              <w:rPr>
                <w:rFonts w:ascii="Times New Roman" w:hAnsi="Times New Roman" w:cs="Times New Roman"/>
                <w:b w:val="0"/>
                <w:sz w:val="20"/>
                <w:szCs w:val="20"/>
              </w:rPr>
            </w:pPr>
            <w:r w:rsidRPr="00A02ECB">
              <w:rPr>
                <w:rFonts w:ascii="Times New Roman" w:hAnsi="Times New Roman" w:cs="Times New Roman"/>
                <w:b w:val="0"/>
                <w:sz w:val="20"/>
                <w:szCs w:val="20"/>
              </w:rPr>
              <w:t>No problems found</w:t>
            </w:r>
          </w:p>
        </w:tc>
        <w:tc>
          <w:tcPr>
            <w:tcW w:w="2982" w:type="dxa"/>
          </w:tcPr>
          <w:p w:rsidR="006D2919" w:rsidRPr="00A02ECB" w:rsidRDefault="006D2919"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4530" w:type="dxa"/>
          </w:tcPr>
          <w:p w:rsidR="006D2919" w:rsidRPr="00A02ECB" w:rsidRDefault="006D2919"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6D2919" w:rsidRPr="00A02ECB" w:rsidTr="00B57555">
        <w:tc>
          <w:tcPr>
            <w:cnfStyle w:val="001000000000" w:firstRow="0" w:lastRow="0" w:firstColumn="1" w:lastColumn="0" w:oddVBand="0" w:evenVBand="0" w:oddHBand="0" w:evenHBand="0" w:firstRowFirstColumn="0" w:firstRowLastColumn="0" w:lastRowFirstColumn="0" w:lastRowLastColumn="0"/>
            <w:tcW w:w="9350" w:type="dxa"/>
            <w:gridSpan w:val="3"/>
          </w:tcPr>
          <w:p w:rsidR="006D2919" w:rsidRPr="00A02ECB" w:rsidRDefault="006D2919" w:rsidP="00B57555">
            <w:pPr>
              <w:spacing w:before="60" w:after="60"/>
              <w:rPr>
                <w:rFonts w:ascii="Times New Roman" w:hAnsi="Times New Roman" w:cs="Times New Roman"/>
                <w:sz w:val="20"/>
                <w:szCs w:val="20"/>
              </w:rPr>
            </w:pPr>
            <w:r w:rsidRPr="00A02ECB">
              <w:rPr>
                <w:rFonts w:ascii="Times New Roman" w:hAnsi="Times New Roman" w:cs="Times New Roman"/>
                <w:sz w:val="20"/>
                <w:szCs w:val="20"/>
              </w:rPr>
              <w:t>FORM LEVEL TESTING</w:t>
            </w:r>
          </w:p>
        </w:tc>
      </w:tr>
      <w:tr w:rsidR="006D291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6D2919" w:rsidRPr="00A02ECB" w:rsidRDefault="006D2919" w:rsidP="00B57555">
            <w:pPr>
              <w:rPr>
                <w:rFonts w:ascii="Times New Roman" w:hAnsi="Times New Roman" w:cs="Times New Roman"/>
                <w:sz w:val="20"/>
                <w:szCs w:val="20"/>
              </w:rPr>
            </w:pPr>
            <w:r w:rsidRPr="00A02ECB">
              <w:rPr>
                <w:rFonts w:ascii="Times New Roman" w:hAnsi="Times New Roman" w:cs="Times New Roman"/>
                <w:sz w:val="20"/>
                <w:szCs w:val="20"/>
              </w:rPr>
              <w:t>Form Flow</w:t>
            </w:r>
          </w:p>
        </w:tc>
        <w:tc>
          <w:tcPr>
            <w:tcW w:w="2982" w:type="dxa"/>
          </w:tcPr>
          <w:p w:rsidR="006D2919" w:rsidRPr="00A02ECB" w:rsidRDefault="006D2919"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6D2919" w:rsidRPr="00A02ECB" w:rsidRDefault="006D2919"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6D2919" w:rsidRPr="00A02ECB" w:rsidTr="00B57555">
        <w:tc>
          <w:tcPr>
            <w:cnfStyle w:val="001000000000" w:firstRow="0" w:lastRow="0" w:firstColumn="1" w:lastColumn="0" w:oddVBand="0" w:evenVBand="0" w:oddHBand="0" w:evenHBand="0" w:firstRowFirstColumn="0" w:firstRowLastColumn="0" w:lastRowFirstColumn="0" w:lastRowLastColumn="0"/>
            <w:tcW w:w="1838" w:type="dxa"/>
          </w:tcPr>
          <w:p w:rsidR="006D2919" w:rsidRPr="00A02ECB" w:rsidRDefault="000028A7" w:rsidP="00B57555">
            <w:pPr>
              <w:rPr>
                <w:rFonts w:ascii="Times New Roman" w:hAnsi="Times New Roman" w:cs="Times New Roman"/>
                <w:b w:val="0"/>
                <w:sz w:val="20"/>
                <w:szCs w:val="20"/>
              </w:rPr>
            </w:pPr>
            <w:r>
              <w:rPr>
                <w:rFonts w:ascii="Times New Roman" w:hAnsi="Times New Roman" w:cs="Times New Roman"/>
                <w:b w:val="0"/>
                <w:sz w:val="20"/>
                <w:szCs w:val="20"/>
              </w:rPr>
              <w:t>txtQuantity</w:t>
            </w:r>
          </w:p>
        </w:tc>
        <w:tc>
          <w:tcPr>
            <w:tcW w:w="2982" w:type="dxa"/>
          </w:tcPr>
          <w:p w:rsidR="006D2919" w:rsidRPr="00A02ECB" w:rsidRDefault="00E04B2F"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Was not stated that user can only input value of 1-100(inclusive)</w:t>
            </w:r>
          </w:p>
        </w:tc>
        <w:tc>
          <w:tcPr>
            <w:tcW w:w="4530" w:type="dxa"/>
          </w:tcPr>
          <w:p w:rsidR="006D2919" w:rsidRPr="00A02ECB" w:rsidRDefault="00E04B2F"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Added statement for clarity.</w:t>
            </w:r>
          </w:p>
        </w:tc>
      </w:tr>
    </w:tbl>
    <w:p w:rsidR="009B1013" w:rsidRDefault="002E39AF">
      <w:pPr>
        <w:rPr>
          <w:rStyle w:val="fontstyle01"/>
          <w:rFonts w:ascii="Times New Roman" w:hAnsi="Times New Roman" w:cs="Times New Roman"/>
          <w:b/>
          <w:sz w:val="24"/>
        </w:rPr>
      </w:pPr>
      <w:r w:rsidRPr="00A02ECB">
        <w:rPr>
          <w:rFonts w:ascii="Times New Roman" w:hAnsi="Times New Roman" w:cs="Times New Roman"/>
          <w:b/>
          <w:color w:val="000000"/>
          <w:sz w:val="22"/>
          <w:szCs w:val="22"/>
        </w:rPr>
        <w:br/>
      </w:r>
      <w:r w:rsidR="006116E3">
        <w:rPr>
          <w:rStyle w:val="fontstyle01"/>
          <w:rFonts w:ascii="Times New Roman" w:hAnsi="Times New Roman" w:cs="Times New Roman"/>
          <w:b/>
          <w:sz w:val="24"/>
        </w:rPr>
        <w:t>Additional Work Completed</w:t>
      </w:r>
    </w:p>
    <w:p w:rsidR="00A02ECB" w:rsidRPr="00A02ECB" w:rsidRDefault="00A02ECB">
      <w:pPr>
        <w:rPr>
          <w:rStyle w:val="fontstyle01"/>
          <w:rFonts w:ascii="Times New Roman" w:hAnsi="Times New Roman" w:cs="Times New Roman"/>
          <w:b/>
          <w:sz w:val="24"/>
        </w:rPr>
      </w:pPr>
    </w:p>
    <w:p w:rsidR="000360D9" w:rsidRPr="00A02ECB" w:rsidRDefault="000360D9" w:rsidP="000360D9">
      <w:pPr>
        <w:pStyle w:val="ListParagraph"/>
        <w:numPr>
          <w:ilvl w:val="0"/>
          <w:numId w:val="15"/>
        </w:numPr>
        <w:rPr>
          <w:rStyle w:val="fontstyle01"/>
          <w:rFonts w:ascii="Times New Roman" w:hAnsi="Times New Roman" w:cs="Times New Roman"/>
        </w:rPr>
      </w:pPr>
      <w:r>
        <w:rPr>
          <w:rStyle w:val="fontstyle01"/>
          <w:rFonts w:ascii="Times New Roman" w:hAnsi="Times New Roman" w:cs="Times New Roman"/>
        </w:rPr>
        <w:t>Products:</w:t>
      </w:r>
      <w:r w:rsidRPr="00A02ECB">
        <w:rPr>
          <w:rStyle w:val="fontstyle01"/>
          <w:rFonts w:ascii="Times New Roman" w:hAnsi="Times New Roman" w:cs="Times New Roman"/>
        </w:rPr>
        <w:t xml:space="preserve"> a filter feature has been implemented</w:t>
      </w:r>
    </w:p>
    <w:p w:rsidR="00956736" w:rsidRDefault="000360D9" w:rsidP="000360D9">
      <w:pPr>
        <w:pStyle w:val="ListParagraph"/>
        <w:numPr>
          <w:ilvl w:val="0"/>
          <w:numId w:val="15"/>
        </w:numPr>
        <w:rPr>
          <w:rStyle w:val="fontstyle01"/>
          <w:rFonts w:ascii="Times New Roman" w:hAnsi="Times New Roman" w:cs="Times New Roman"/>
        </w:rPr>
      </w:pPr>
      <w:r>
        <w:rPr>
          <w:rStyle w:val="fontstyle01"/>
          <w:rFonts w:ascii="Times New Roman" w:hAnsi="Times New Roman" w:cs="Times New Roman"/>
        </w:rPr>
        <w:t xml:space="preserve">Products: a modal </w:t>
      </w:r>
      <w:r w:rsidR="00956736">
        <w:rPr>
          <w:rStyle w:val="fontstyle01"/>
          <w:rFonts w:ascii="Times New Roman" w:hAnsi="Times New Roman" w:cs="Times New Roman"/>
        </w:rPr>
        <w:t xml:space="preserve">has been implemented </w:t>
      </w:r>
      <w:r w:rsidR="00291500">
        <w:rPr>
          <w:rStyle w:val="fontstyle01"/>
          <w:rFonts w:ascii="Times New Roman" w:hAnsi="Times New Roman" w:cs="Times New Roman"/>
        </w:rPr>
        <w:t xml:space="preserve">to allow the user to purchase products </w:t>
      </w:r>
    </w:p>
    <w:p w:rsidR="00873316" w:rsidRDefault="00956736" w:rsidP="00956736">
      <w:pPr>
        <w:pStyle w:val="ListParagraph"/>
        <w:numPr>
          <w:ilvl w:val="0"/>
          <w:numId w:val="15"/>
        </w:numPr>
        <w:rPr>
          <w:rStyle w:val="fontstyle01"/>
          <w:rFonts w:ascii="Times New Roman" w:hAnsi="Times New Roman" w:cs="Times New Roman"/>
        </w:rPr>
      </w:pPr>
      <w:r w:rsidRPr="00A02ECB">
        <w:rPr>
          <w:rStyle w:val="fontstyle01"/>
          <w:rFonts w:ascii="Times New Roman" w:hAnsi="Times New Roman" w:cs="Times New Roman"/>
        </w:rPr>
        <w:t xml:space="preserve">CSS for all forms </w:t>
      </w:r>
      <w:r w:rsidR="00E34E80">
        <w:rPr>
          <w:rStyle w:val="fontstyle01"/>
          <w:rFonts w:ascii="Times New Roman" w:hAnsi="Times New Roman" w:cs="Times New Roman"/>
        </w:rPr>
        <w:t>were</w:t>
      </w:r>
      <w:r w:rsidRPr="00A02ECB">
        <w:rPr>
          <w:rStyle w:val="fontstyle01"/>
          <w:rFonts w:ascii="Times New Roman" w:hAnsi="Times New Roman" w:cs="Times New Roman"/>
        </w:rPr>
        <w:t xml:space="preserve"> standardized and combined into one document (form.css)</w:t>
      </w:r>
    </w:p>
    <w:p w:rsidR="001678B0" w:rsidRPr="00956736" w:rsidRDefault="00873316" w:rsidP="00956736">
      <w:pPr>
        <w:pStyle w:val="ListParagraph"/>
        <w:numPr>
          <w:ilvl w:val="0"/>
          <w:numId w:val="15"/>
        </w:numPr>
        <w:rPr>
          <w:rStyle w:val="fontstyle21"/>
          <w:rFonts w:ascii="Times New Roman" w:hAnsi="Times New Roman" w:cs="Times New Roman"/>
        </w:rPr>
      </w:pPr>
      <w:r>
        <w:rPr>
          <w:rStyle w:val="fontstyle01"/>
          <w:rFonts w:ascii="Times New Roman" w:hAnsi="Times New Roman" w:cs="Times New Roman"/>
        </w:rPr>
        <w:t xml:space="preserve">Cart: calculation for prices in the checkout section has been </w:t>
      </w:r>
      <w:r w:rsidR="00727C8F">
        <w:rPr>
          <w:rStyle w:val="fontstyle01"/>
          <w:rFonts w:ascii="Times New Roman" w:hAnsi="Times New Roman" w:cs="Times New Roman"/>
        </w:rPr>
        <w:t>implemented</w:t>
      </w:r>
      <w:r w:rsidR="002E39AF" w:rsidRPr="00956736">
        <w:rPr>
          <w:rFonts w:ascii="Times New Roman" w:hAnsi="Times New Roman" w:cs="Times New Roman"/>
          <w:b/>
          <w:color w:val="000000"/>
          <w:sz w:val="22"/>
          <w:szCs w:val="22"/>
        </w:rPr>
        <w:br/>
      </w:r>
    </w:p>
    <w:p w:rsidR="00BE19D4" w:rsidRDefault="001E7DDA">
      <w:pPr>
        <w:rPr>
          <w:rStyle w:val="fontstyle01"/>
          <w:rFonts w:ascii="Times New Roman" w:hAnsi="Times New Roman" w:cs="Times New Roman"/>
          <w:b/>
          <w:sz w:val="24"/>
        </w:rPr>
      </w:pPr>
      <w:r>
        <w:rPr>
          <w:rStyle w:val="fontstyle01"/>
          <w:rFonts w:ascii="Times New Roman" w:hAnsi="Times New Roman" w:cs="Times New Roman"/>
          <w:b/>
          <w:sz w:val="24"/>
        </w:rPr>
        <w:t>Deviations f</w:t>
      </w:r>
      <w:r w:rsidR="008C3C29" w:rsidRPr="00A02ECB">
        <w:rPr>
          <w:rStyle w:val="fontstyle01"/>
          <w:rFonts w:ascii="Times New Roman" w:hAnsi="Times New Roman" w:cs="Times New Roman"/>
          <w:b/>
          <w:sz w:val="24"/>
        </w:rPr>
        <w:t>rom</w:t>
      </w:r>
      <w:r w:rsidR="006116E3">
        <w:rPr>
          <w:rStyle w:val="fontstyle01"/>
          <w:rFonts w:ascii="Times New Roman" w:hAnsi="Times New Roman" w:cs="Times New Roman"/>
          <w:b/>
          <w:sz w:val="24"/>
        </w:rPr>
        <w:t xml:space="preserve"> Previous M</w:t>
      </w:r>
      <w:r w:rsidR="00BE19D4" w:rsidRPr="00A02ECB">
        <w:rPr>
          <w:rStyle w:val="fontstyle01"/>
          <w:rFonts w:ascii="Times New Roman" w:hAnsi="Times New Roman" w:cs="Times New Roman"/>
          <w:b/>
          <w:sz w:val="24"/>
        </w:rPr>
        <w:t>ilestones</w:t>
      </w:r>
    </w:p>
    <w:p w:rsidR="00956736" w:rsidRPr="00A02ECB" w:rsidRDefault="00956736">
      <w:pPr>
        <w:rPr>
          <w:rStyle w:val="fontstyle01"/>
          <w:rFonts w:ascii="Times New Roman" w:hAnsi="Times New Roman" w:cs="Times New Roman"/>
          <w:b/>
          <w:sz w:val="24"/>
        </w:rPr>
      </w:pPr>
    </w:p>
    <w:p w:rsidR="00956736" w:rsidRPr="00A02ECB" w:rsidRDefault="00FC1AFB" w:rsidP="00956736">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b</w:t>
      </w:r>
      <w:r w:rsidR="00956736" w:rsidRPr="00A02ECB">
        <w:rPr>
          <w:rStyle w:val="fontstyle01"/>
          <w:rFonts w:ascii="Times New Roman" w:hAnsi="Times New Roman" w:cs="Times New Roman"/>
        </w:rPr>
        <w:t>akery name was changed from !DOCTYPE Desserts to Madeleine’s</w:t>
      </w:r>
      <w:r w:rsidR="00956736">
        <w:rPr>
          <w:rStyle w:val="fontstyle01"/>
          <w:rFonts w:ascii="Times New Roman" w:hAnsi="Times New Roman" w:cs="Times New Roman"/>
        </w:rPr>
        <w:t xml:space="preserve"> (logos, content, etc.)</w:t>
      </w:r>
      <w:r>
        <w:rPr>
          <w:rStyle w:val="fontstyle01"/>
          <w:rFonts w:ascii="Times New Roman" w:hAnsi="Times New Roman" w:cs="Times New Roman"/>
        </w:rPr>
        <w:t xml:space="preserve"> to avoid confusion</w:t>
      </w:r>
    </w:p>
    <w:p w:rsidR="00956736" w:rsidRDefault="00956736" w:rsidP="00956736">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 xml:space="preserve">The </w:t>
      </w:r>
      <w:r w:rsidR="00291500">
        <w:rPr>
          <w:rStyle w:val="fontstyle01"/>
          <w:rFonts w:ascii="Times New Roman" w:hAnsi="Times New Roman" w:cs="Times New Roman"/>
        </w:rPr>
        <w:t xml:space="preserve">multiple </w:t>
      </w:r>
      <w:r>
        <w:rPr>
          <w:rStyle w:val="fontstyle01"/>
          <w:rFonts w:ascii="Times New Roman" w:hAnsi="Times New Roman" w:cs="Times New Roman"/>
        </w:rPr>
        <w:t>l</w:t>
      </w:r>
      <w:r w:rsidRPr="00A02ECB">
        <w:rPr>
          <w:rStyle w:val="fontstyle01"/>
          <w:rFonts w:ascii="Times New Roman" w:hAnsi="Times New Roman" w:cs="Times New Roman"/>
        </w:rPr>
        <w:t>ogo</w:t>
      </w:r>
      <w:r w:rsidR="00291500">
        <w:rPr>
          <w:rStyle w:val="fontstyle01"/>
          <w:rFonts w:ascii="Times New Roman" w:hAnsi="Times New Roman" w:cs="Times New Roman"/>
        </w:rPr>
        <w:t>s now redirect</w:t>
      </w:r>
      <w:r w:rsidRPr="00A02ECB">
        <w:rPr>
          <w:rStyle w:val="fontstyle01"/>
          <w:rFonts w:ascii="Times New Roman" w:hAnsi="Times New Roman" w:cs="Times New Roman"/>
        </w:rPr>
        <w:t xml:space="preserve"> to </w:t>
      </w:r>
      <w:r>
        <w:rPr>
          <w:rStyle w:val="fontstyle01"/>
          <w:rFonts w:ascii="Times New Roman" w:hAnsi="Times New Roman" w:cs="Times New Roman"/>
        </w:rPr>
        <w:t xml:space="preserve">the </w:t>
      </w:r>
      <w:r w:rsidRPr="00A02ECB">
        <w:rPr>
          <w:rStyle w:val="fontstyle01"/>
          <w:rFonts w:ascii="Times New Roman" w:hAnsi="Times New Roman" w:cs="Times New Roman"/>
        </w:rPr>
        <w:t>home page</w:t>
      </w:r>
      <w:r w:rsidR="00291500">
        <w:rPr>
          <w:rStyle w:val="fontstyle01"/>
          <w:rFonts w:ascii="Times New Roman" w:hAnsi="Times New Roman" w:cs="Times New Roman"/>
        </w:rPr>
        <w:t xml:space="preserve"> (index.html)</w:t>
      </w:r>
    </w:p>
    <w:p w:rsidR="00E34E80" w:rsidRPr="00A02ECB" w:rsidRDefault="00E34E80" w:rsidP="00956736">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 xml:space="preserve">The skip to content </w:t>
      </w:r>
      <w:r w:rsidR="00291500">
        <w:rPr>
          <w:rStyle w:val="fontstyle01"/>
          <w:rFonts w:ascii="Times New Roman" w:hAnsi="Times New Roman" w:cs="Times New Roman"/>
        </w:rPr>
        <w:t>link was removed</w:t>
      </w:r>
    </w:p>
    <w:p w:rsidR="00956736" w:rsidRDefault="00956736" w:rsidP="00BA5259">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testimonials page was renamed to Reviews and was added to the navigation bar</w:t>
      </w:r>
      <w:r w:rsidR="00291500">
        <w:rPr>
          <w:rStyle w:val="fontstyle01"/>
          <w:rFonts w:ascii="Times New Roman" w:hAnsi="Times New Roman" w:cs="Times New Roman"/>
        </w:rPr>
        <w:t xml:space="preserve"> (current html page name has not been changed)</w:t>
      </w:r>
    </w:p>
    <w:p w:rsidR="00956736" w:rsidRDefault="00956736" w:rsidP="00BA5259">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s</w:t>
      </w:r>
      <w:r w:rsidRPr="00A02ECB">
        <w:rPr>
          <w:rStyle w:val="fontstyle01"/>
          <w:rFonts w:ascii="Times New Roman" w:hAnsi="Times New Roman" w:cs="Times New Roman"/>
        </w:rPr>
        <w:t>ign in and cart links have been changed to icons</w:t>
      </w:r>
    </w:p>
    <w:p w:rsidR="00956736" w:rsidRDefault="00956736" w:rsidP="00BA5259">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header and footer sections were redesigned</w:t>
      </w:r>
    </w:p>
    <w:p w:rsidR="00956736" w:rsidRDefault="00956736" w:rsidP="00BA5259">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index page, cart and popup pages were redesigned</w:t>
      </w:r>
    </w:p>
    <w:p w:rsidR="00956736" w:rsidRDefault="00907718" w:rsidP="00BA5259">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about-</w:t>
      </w:r>
      <w:r w:rsidR="00956736">
        <w:rPr>
          <w:rStyle w:val="fontstyle01"/>
          <w:rFonts w:ascii="Times New Roman" w:hAnsi="Times New Roman" w:cs="Times New Roman"/>
        </w:rPr>
        <w:t>us and reviews have been given background images</w:t>
      </w:r>
    </w:p>
    <w:p w:rsidR="00A02ECB" w:rsidRPr="00A02ECB" w:rsidRDefault="00A02ECB" w:rsidP="00A02ECB">
      <w:pPr>
        <w:rPr>
          <w:rStyle w:val="fontstyle01"/>
          <w:rFonts w:ascii="Times New Roman" w:hAnsi="Times New Roman" w:cs="Times New Roman"/>
        </w:rPr>
      </w:pPr>
    </w:p>
    <w:p w:rsidR="001678B0" w:rsidRDefault="006116E3">
      <w:pPr>
        <w:rPr>
          <w:rStyle w:val="fontstyle01"/>
          <w:rFonts w:ascii="Times New Roman" w:hAnsi="Times New Roman" w:cs="Times New Roman"/>
          <w:b/>
          <w:sz w:val="24"/>
        </w:rPr>
      </w:pPr>
      <w:r>
        <w:rPr>
          <w:rStyle w:val="fontstyle01"/>
          <w:rFonts w:ascii="Times New Roman" w:hAnsi="Times New Roman" w:cs="Times New Roman"/>
          <w:b/>
          <w:sz w:val="24"/>
        </w:rPr>
        <w:t xml:space="preserve">Key </w:t>
      </w:r>
      <w:r w:rsidR="00C83B05">
        <w:rPr>
          <w:rStyle w:val="fontstyle01"/>
          <w:rFonts w:ascii="Times New Roman" w:hAnsi="Times New Roman" w:cs="Times New Roman"/>
          <w:b/>
          <w:sz w:val="24"/>
        </w:rPr>
        <w:t xml:space="preserve">Outstanding </w:t>
      </w:r>
      <w:r>
        <w:rPr>
          <w:rStyle w:val="fontstyle01"/>
          <w:rFonts w:ascii="Times New Roman" w:hAnsi="Times New Roman" w:cs="Times New Roman"/>
          <w:b/>
          <w:sz w:val="24"/>
        </w:rPr>
        <w:t>Issues Encountered</w:t>
      </w:r>
    </w:p>
    <w:p w:rsidR="00A02ECB" w:rsidRPr="00A02ECB" w:rsidRDefault="00A02ECB">
      <w:pPr>
        <w:rPr>
          <w:rStyle w:val="fontstyle01"/>
          <w:rFonts w:ascii="Times New Roman" w:hAnsi="Times New Roman" w:cs="Times New Roman"/>
          <w:b/>
          <w:sz w:val="24"/>
        </w:rPr>
      </w:pPr>
    </w:p>
    <w:p w:rsidR="00956736" w:rsidRDefault="00956736" w:rsidP="00956736">
      <w:pPr>
        <w:pStyle w:val="ListParagraph"/>
        <w:numPr>
          <w:ilvl w:val="0"/>
          <w:numId w:val="16"/>
        </w:numPr>
        <w:rPr>
          <w:rFonts w:ascii="Times New Roman" w:hAnsi="Times New Roman" w:cs="Times New Roman"/>
          <w:color w:val="000000"/>
          <w:sz w:val="22"/>
          <w:szCs w:val="22"/>
        </w:rPr>
      </w:pPr>
      <w:r>
        <w:rPr>
          <w:rFonts w:ascii="Times New Roman" w:hAnsi="Times New Roman" w:cs="Times New Roman"/>
          <w:color w:val="000000"/>
          <w:sz w:val="22"/>
          <w:szCs w:val="22"/>
        </w:rPr>
        <w:t xml:space="preserve">Products: while the image and name of the selected product are updated in the popup, the allergy image and information do not. </w:t>
      </w:r>
      <w:r w:rsidR="00907718">
        <w:rPr>
          <w:rFonts w:ascii="Times New Roman" w:hAnsi="Times New Roman" w:cs="Times New Roman"/>
          <w:color w:val="000000"/>
          <w:sz w:val="22"/>
          <w:szCs w:val="22"/>
        </w:rPr>
        <w:t>These additional features will be implemented</w:t>
      </w:r>
      <w:r>
        <w:rPr>
          <w:rFonts w:ascii="Times New Roman" w:hAnsi="Times New Roman" w:cs="Times New Roman"/>
          <w:color w:val="000000"/>
          <w:sz w:val="22"/>
          <w:szCs w:val="22"/>
        </w:rPr>
        <w:t xml:space="preserve"> </w:t>
      </w:r>
      <w:r w:rsidR="00907718">
        <w:rPr>
          <w:rFonts w:ascii="Times New Roman" w:hAnsi="Times New Roman" w:cs="Times New Roman"/>
          <w:color w:val="000000"/>
          <w:sz w:val="22"/>
          <w:szCs w:val="22"/>
        </w:rPr>
        <w:t xml:space="preserve">and fixed </w:t>
      </w:r>
      <w:r>
        <w:rPr>
          <w:rFonts w:ascii="Times New Roman" w:hAnsi="Times New Roman" w:cs="Times New Roman"/>
          <w:color w:val="000000"/>
          <w:sz w:val="22"/>
          <w:szCs w:val="22"/>
        </w:rPr>
        <w:t>later.</w:t>
      </w:r>
    </w:p>
    <w:p w:rsidR="00077C55" w:rsidRDefault="00077C55" w:rsidP="00077C55">
      <w:pPr>
        <w:pStyle w:val="ListParagraph"/>
        <w:numPr>
          <w:ilvl w:val="0"/>
          <w:numId w:val="16"/>
        </w:numPr>
        <w:rPr>
          <w:rFonts w:ascii="Times New Roman" w:hAnsi="Times New Roman" w:cs="Times New Roman"/>
          <w:color w:val="000000"/>
          <w:sz w:val="22"/>
          <w:szCs w:val="22"/>
        </w:rPr>
      </w:pPr>
      <w:r>
        <w:rPr>
          <w:rFonts w:ascii="Times New Roman" w:hAnsi="Times New Roman" w:cs="Times New Roman"/>
          <w:color w:val="000000"/>
          <w:sz w:val="22"/>
          <w:szCs w:val="22"/>
        </w:rPr>
        <w:t>Products: current page does not allow multiple items to be added. Design change will be implemented later. Current option has been implemented so that users are able to add at least one item.</w:t>
      </w:r>
      <w:r w:rsidR="0098580D">
        <w:rPr>
          <w:rFonts w:ascii="Times New Roman" w:hAnsi="Times New Roman" w:cs="Times New Roman"/>
          <w:color w:val="000000"/>
          <w:sz w:val="22"/>
          <w:szCs w:val="22"/>
        </w:rPr>
        <w:t xml:space="preserve"> Current prices do not reflect expected price since onchange and onblur have not been fully implemented due to potential additional items.</w:t>
      </w:r>
    </w:p>
    <w:p w:rsidR="00D46782" w:rsidRPr="00077C55" w:rsidRDefault="00D46782" w:rsidP="00077C55">
      <w:pPr>
        <w:pStyle w:val="ListParagraph"/>
        <w:numPr>
          <w:ilvl w:val="0"/>
          <w:numId w:val="16"/>
        </w:numPr>
        <w:rPr>
          <w:rFonts w:ascii="Times New Roman" w:hAnsi="Times New Roman" w:cs="Times New Roman"/>
          <w:color w:val="000000"/>
          <w:sz w:val="22"/>
          <w:szCs w:val="22"/>
        </w:rPr>
      </w:pPr>
      <w:r>
        <w:rPr>
          <w:rFonts w:ascii="Times New Roman" w:hAnsi="Times New Roman" w:cs="Times New Roman"/>
          <w:color w:val="000000"/>
          <w:sz w:val="22"/>
          <w:szCs w:val="22"/>
        </w:rPr>
        <w:t xml:space="preserve">Products: error message for invalid quantity inputs </w:t>
      </w:r>
      <w:r w:rsidRPr="00D46782">
        <w:rPr>
          <w:rFonts w:ascii="Times New Roman" w:hAnsi="Times New Roman" w:cs="Times New Roman"/>
          <w:color w:val="000000"/>
          <w:sz w:val="22"/>
          <w:szCs w:val="22"/>
          <w:u w:val="single"/>
        </w:rPr>
        <w:t>purposely</w:t>
      </w:r>
      <w:r>
        <w:rPr>
          <w:rFonts w:ascii="Times New Roman" w:hAnsi="Times New Roman" w:cs="Times New Roman"/>
          <w:color w:val="000000"/>
          <w:sz w:val="22"/>
          <w:szCs w:val="22"/>
        </w:rPr>
        <w:t xml:space="preserve"> </w:t>
      </w:r>
      <w:r w:rsidR="0028719A">
        <w:rPr>
          <w:rFonts w:ascii="Times New Roman" w:hAnsi="Times New Roman" w:cs="Times New Roman"/>
          <w:color w:val="000000"/>
          <w:sz w:val="22"/>
          <w:szCs w:val="22"/>
        </w:rPr>
        <w:t xml:space="preserve">placed </w:t>
      </w:r>
      <w:r>
        <w:rPr>
          <w:rFonts w:ascii="Times New Roman" w:hAnsi="Times New Roman" w:cs="Times New Roman"/>
          <w:color w:val="000000"/>
          <w:sz w:val="22"/>
          <w:szCs w:val="22"/>
        </w:rPr>
        <w:t xml:space="preserve">on the checkout box so that the users would be aware that the cart final price may not </w:t>
      </w:r>
      <w:r w:rsidR="00F019D3">
        <w:rPr>
          <w:rFonts w:ascii="Times New Roman" w:hAnsi="Times New Roman" w:cs="Times New Roman"/>
          <w:color w:val="000000"/>
          <w:sz w:val="22"/>
          <w:szCs w:val="22"/>
        </w:rPr>
        <w:t xml:space="preserve">reflect </w:t>
      </w:r>
      <w:r w:rsidR="00693DC2">
        <w:rPr>
          <w:rFonts w:ascii="Times New Roman" w:hAnsi="Times New Roman" w:cs="Times New Roman"/>
          <w:color w:val="000000"/>
          <w:sz w:val="22"/>
          <w:szCs w:val="22"/>
        </w:rPr>
        <w:t>the correct amount</w:t>
      </w:r>
      <w:r w:rsidR="00F019D3">
        <w:rPr>
          <w:rFonts w:ascii="Times New Roman" w:hAnsi="Times New Roman" w:cs="Times New Roman"/>
          <w:color w:val="000000"/>
          <w:sz w:val="22"/>
          <w:szCs w:val="22"/>
        </w:rPr>
        <w:t>.</w:t>
      </w:r>
    </w:p>
    <w:p w:rsidR="00EB76ED" w:rsidRDefault="00453938" w:rsidP="00B5118D">
      <w:pPr>
        <w:pStyle w:val="ListParagraph"/>
        <w:numPr>
          <w:ilvl w:val="0"/>
          <w:numId w:val="16"/>
        </w:numPr>
        <w:rPr>
          <w:rFonts w:ascii="Times New Roman" w:hAnsi="Times New Roman" w:cs="Times New Roman"/>
          <w:color w:val="000000"/>
          <w:sz w:val="22"/>
          <w:szCs w:val="22"/>
        </w:rPr>
      </w:pPr>
      <w:r>
        <w:rPr>
          <w:rFonts w:ascii="Times New Roman" w:hAnsi="Times New Roman" w:cs="Times New Roman"/>
          <w:color w:val="000000"/>
          <w:sz w:val="22"/>
          <w:szCs w:val="22"/>
        </w:rPr>
        <w:t xml:space="preserve">Specific time validation cases: We were unable to block submission despite a warning message displayed. This was the only widget that we </w:t>
      </w:r>
      <w:r w:rsidR="00E25768">
        <w:rPr>
          <w:rFonts w:ascii="Times New Roman" w:hAnsi="Times New Roman" w:cs="Times New Roman"/>
          <w:color w:val="000000"/>
          <w:sz w:val="22"/>
          <w:szCs w:val="22"/>
        </w:rPr>
        <w:t xml:space="preserve">are currently </w:t>
      </w:r>
      <w:r>
        <w:rPr>
          <w:rFonts w:ascii="Times New Roman" w:hAnsi="Times New Roman" w:cs="Times New Roman"/>
          <w:color w:val="000000"/>
          <w:sz w:val="22"/>
          <w:szCs w:val="22"/>
        </w:rPr>
        <w:t xml:space="preserve">unable to </w:t>
      </w:r>
      <w:r w:rsidR="00AB2A2B">
        <w:rPr>
          <w:rFonts w:ascii="Times New Roman" w:hAnsi="Times New Roman" w:cs="Times New Roman"/>
          <w:color w:val="000000"/>
          <w:sz w:val="22"/>
          <w:szCs w:val="22"/>
        </w:rPr>
        <w:t xml:space="preserve">fix. </w:t>
      </w:r>
    </w:p>
    <w:p w:rsidR="002B47BD" w:rsidRPr="002B47BD" w:rsidRDefault="002B47BD" w:rsidP="00321191">
      <w:pPr>
        <w:pStyle w:val="ListParagraph"/>
        <w:rPr>
          <w:rFonts w:ascii="Times New Roman" w:hAnsi="Times New Roman" w:cs="Times New Roman"/>
          <w:color w:val="000000"/>
          <w:sz w:val="22"/>
          <w:szCs w:val="22"/>
        </w:rPr>
      </w:pPr>
    </w:p>
    <w:p w:rsidR="00B5118D" w:rsidRPr="007A1059" w:rsidRDefault="00B5118D" w:rsidP="00B5118D">
      <w:pPr>
        <w:rPr>
          <w:rFonts w:ascii="Times New Roman" w:hAnsi="Times New Roman" w:cs="Times New Roman"/>
          <w:b/>
          <w:color w:val="000000"/>
          <w:sz w:val="22"/>
          <w:szCs w:val="22"/>
        </w:rPr>
      </w:pPr>
      <w:r w:rsidRPr="007A1059">
        <w:rPr>
          <w:rFonts w:ascii="Times New Roman" w:hAnsi="Times New Roman" w:cs="Times New Roman"/>
          <w:b/>
          <w:color w:val="000000"/>
          <w:sz w:val="22"/>
          <w:szCs w:val="22"/>
        </w:rPr>
        <w:lastRenderedPageBreak/>
        <w:t xml:space="preserve">Success and Problems Faced </w:t>
      </w:r>
      <w:r w:rsidR="007A1059" w:rsidRPr="007A1059">
        <w:rPr>
          <w:rFonts w:ascii="Times New Roman" w:hAnsi="Times New Roman" w:cs="Times New Roman"/>
          <w:b/>
          <w:color w:val="000000"/>
          <w:sz w:val="22"/>
          <w:szCs w:val="22"/>
        </w:rPr>
        <w:t>upon Website Publishing and Testing</w:t>
      </w:r>
    </w:p>
    <w:p w:rsidR="00B5118D" w:rsidRDefault="00B5118D" w:rsidP="00B5118D">
      <w:pPr>
        <w:rPr>
          <w:rFonts w:ascii="Times New Roman" w:hAnsi="Times New Roman" w:cs="Times New Roman"/>
          <w:color w:val="000000"/>
          <w:sz w:val="22"/>
          <w:szCs w:val="22"/>
        </w:rPr>
      </w:pPr>
    </w:p>
    <w:p w:rsidR="008F3D8B" w:rsidRPr="00B5118D" w:rsidRDefault="008F3D8B" w:rsidP="00B5118D">
      <w:pPr>
        <w:rPr>
          <w:rFonts w:ascii="Times New Roman" w:hAnsi="Times New Roman" w:cs="Times New Roman"/>
          <w:color w:val="000000"/>
          <w:sz w:val="22"/>
          <w:szCs w:val="22"/>
        </w:rPr>
      </w:pPr>
      <w:r w:rsidRPr="00B5118D">
        <w:rPr>
          <w:rFonts w:ascii="Times New Roman" w:hAnsi="Times New Roman" w:cs="Times New Roman"/>
          <w:color w:val="000000"/>
          <w:sz w:val="22"/>
          <w:szCs w:val="22"/>
        </w:rPr>
        <w:t>The slideshow was not displaying because the folders within the student.bcitdev.com required that the links be case-sensitive.</w:t>
      </w:r>
      <w:r w:rsidR="004201EC">
        <w:rPr>
          <w:rFonts w:ascii="Times New Roman" w:hAnsi="Times New Roman" w:cs="Times New Roman"/>
          <w:color w:val="000000"/>
          <w:sz w:val="22"/>
          <w:szCs w:val="22"/>
        </w:rPr>
        <w:t xml:space="preserve"> This problem occurred in the previous milestone as well. We were able to fix this problem by changing the image source to match the case-sensitive </w:t>
      </w:r>
      <w:r w:rsidR="002C6E86">
        <w:rPr>
          <w:rFonts w:ascii="Times New Roman" w:hAnsi="Times New Roman" w:cs="Times New Roman"/>
          <w:color w:val="000000"/>
          <w:sz w:val="22"/>
          <w:szCs w:val="22"/>
        </w:rPr>
        <w:t>URL</w:t>
      </w:r>
      <w:r w:rsidR="004201EC">
        <w:rPr>
          <w:rFonts w:ascii="Times New Roman" w:hAnsi="Times New Roman" w:cs="Times New Roman"/>
          <w:color w:val="000000"/>
          <w:sz w:val="22"/>
          <w:szCs w:val="22"/>
        </w:rPr>
        <w:t>.</w:t>
      </w:r>
      <w:r w:rsidR="00DF5D73">
        <w:rPr>
          <w:rFonts w:ascii="Times New Roman" w:hAnsi="Times New Roman" w:cs="Times New Roman"/>
          <w:color w:val="000000"/>
          <w:sz w:val="22"/>
          <w:szCs w:val="22"/>
        </w:rPr>
        <w:t xml:space="preserve"> </w:t>
      </w:r>
    </w:p>
    <w:p w:rsidR="00956736" w:rsidRPr="00956736" w:rsidRDefault="00956736" w:rsidP="00956736">
      <w:pPr>
        <w:rPr>
          <w:rFonts w:ascii="Times New Roman" w:hAnsi="Times New Roman" w:cs="Times New Roman"/>
          <w:color w:val="000000"/>
          <w:sz w:val="22"/>
          <w:szCs w:val="22"/>
        </w:rPr>
      </w:pPr>
      <w:r w:rsidRPr="00956736">
        <w:rPr>
          <w:rFonts w:ascii="Times New Roman" w:hAnsi="Times New Roman" w:cs="Times New Roman"/>
          <w:color w:val="000000"/>
          <w:sz w:val="22"/>
          <w:szCs w:val="22"/>
        </w:rPr>
        <w:t xml:space="preserve"> </w:t>
      </w:r>
    </w:p>
    <w:p w:rsidR="001678B0" w:rsidRDefault="001678B0">
      <w:pPr>
        <w:rPr>
          <w:rStyle w:val="fontstyle01"/>
          <w:rFonts w:ascii="Times New Roman" w:hAnsi="Times New Roman" w:cs="Times New Roman"/>
          <w:b/>
          <w:sz w:val="24"/>
        </w:rPr>
      </w:pPr>
      <w:r w:rsidRPr="00A02ECB">
        <w:rPr>
          <w:rStyle w:val="fontstyle01"/>
          <w:rFonts w:ascii="Times New Roman" w:hAnsi="Times New Roman" w:cs="Times New Roman"/>
          <w:b/>
          <w:sz w:val="24"/>
        </w:rPr>
        <w:t>Widgets</w:t>
      </w:r>
      <w:r w:rsidR="008137C9">
        <w:rPr>
          <w:rStyle w:val="fontstyle01"/>
          <w:rFonts w:ascii="Times New Roman" w:hAnsi="Times New Roman" w:cs="Times New Roman"/>
          <w:b/>
          <w:sz w:val="24"/>
        </w:rPr>
        <w:t xml:space="preserve"> and jQuery</w:t>
      </w:r>
    </w:p>
    <w:p w:rsidR="00A02ECB" w:rsidRPr="00A02ECB" w:rsidRDefault="00A02ECB">
      <w:pPr>
        <w:rPr>
          <w:rStyle w:val="fontstyle01"/>
          <w:rFonts w:ascii="Times New Roman" w:hAnsi="Times New Roman" w:cs="Times New Roman"/>
          <w:b/>
          <w:sz w:val="24"/>
        </w:rPr>
      </w:pPr>
    </w:p>
    <w:p w:rsidR="00F010EE" w:rsidRPr="00512460" w:rsidRDefault="00F010EE" w:rsidP="00512460">
      <w:pPr>
        <w:rPr>
          <w:rFonts w:ascii="Times New Roman" w:hAnsi="Times New Roman" w:cs="Times New Roman"/>
          <w:color w:val="000000"/>
          <w:sz w:val="22"/>
          <w:szCs w:val="22"/>
          <w:u w:val="single"/>
        </w:rPr>
      </w:pPr>
      <w:r w:rsidRPr="00512460">
        <w:rPr>
          <w:rFonts w:ascii="Times New Roman" w:hAnsi="Times New Roman" w:cs="Times New Roman"/>
          <w:color w:val="000000"/>
          <w:sz w:val="22"/>
          <w:szCs w:val="22"/>
          <w:u w:val="single"/>
        </w:rPr>
        <w:t>Datepicker and wickedpicker widgets</w:t>
      </w:r>
    </w:p>
    <w:p w:rsidR="001B4B73" w:rsidRPr="001B4B73" w:rsidRDefault="001B4B73" w:rsidP="001B4B73">
      <w:pPr>
        <w:rPr>
          <w:rFonts w:ascii="Times New Roman" w:hAnsi="Times New Roman" w:cs="Times New Roman"/>
          <w:color w:val="000000"/>
          <w:sz w:val="22"/>
          <w:szCs w:val="22"/>
        </w:rPr>
      </w:pPr>
    </w:p>
    <w:p w:rsidR="00F010EE" w:rsidRDefault="00F010EE" w:rsidP="00BE3373">
      <w:pPr>
        <w:rPr>
          <w:rFonts w:ascii="Times New Roman" w:hAnsi="Times New Roman" w:cs="Times New Roman"/>
          <w:color w:val="000000"/>
          <w:sz w:val="22"/>
          <w:szCs w:val="22"/>
        </w:rPr>
      </w:pPr>
      <w:r w:rsidRPr="00A02ECB">
        <w:rPr>
          <w:rFonts w:ascii="Times New Roman" w:hAnsi="Times New Roman" w:cs="Times New Roman"/>
          <w:color w:val="000000"/>
          <w:sz w:val="22"/>
          <w:szCs w:val="22"/>
        </w:rPr>
        <w:t>We added</w:t>
      </w:r>
      <w:r w:rsidR="00EC0137" w:rsidRPr="00A02ECB">
        <w:rPr>
          <w:rFonts w:ascii="Times New Roman" w:hAnsi="Times New Roman" w:cs="Times New Roman"/>
          <w:color w:val="000000"/>
          <w:sz w:val="22"/>
          <w:szCs w:val="22"/>
        </w:rPr>
        <w:t xml:space="preserve"> </w:t>
      </w:r>
      <w:r w:rsidR="00A41996">
        <w:rPr>
          <w:rFonts w:ascii="Times New Roman" w:hAnsi="Times New Roman" w:cs="Times New Roman"/>
          <w:color w:val="000000"/>
          <w:sz w:val="22"/>
          <w:szCs w:val="22"/>
        </w:rPr>
        <w:t xml:space="preserve">the </w:t>
      </w:r>
      <w:r w:rsidR="00EC0137" w:rsidRPr="00A02ECB">
        <w:rPr>
          <w:rFonts w:ascii="Times New Roman" w:hAnsi="Times New Roman" w:cs="Times New Roman"/>
          <w:color w:val="000000"/>
          <w:sz w:val="22"/>
          <w:szCs w:val="22"/>
        </w:rPr>
        <w:t xml:space="preserve">datepicker and wickedpicker widgets to the catering </w:t>
      </w:r>
      <w:r w:rsidR="002F595D" w:rsidRPr="00A02ECB">
        <w:rPr>
          <w:rFonts w:ascii="Times New Roman" w:hAnsi="Times New Roman" w:cs="Times New Roman"/>
          <w:color w:val="000000"/>
          <w:sz w:val="22"/>
          <w:szCs w:val="22"/>
        </w:rPr>
        <w:t>form</w:t>
      </w:r>
      <w:r w:rsidR="00EC0137" w:rsidRPr="00A02ECB">
        <w:rPr>
          <w:rFonts w:ascii="Times New Roman" w:hAnsi="Times New Roman" w:cs="Times New Roman"/>
          <w:color w:val="000000"/>
          <w:sz w:val="22"/>
          <w:szCs w:val="22"/>
        </w:rPr>
        <w:t xml:space="preserve"> for the 'Date of Event' and time fields (start and end times) respectively.</w:t>
      </w:r>
      <w:r w:rsidR="002F595D" w:rsidRPr="00A02ECB">
        <w:rPr>
          <w:rFonts w:ascii="Times New Roman" w:hAnsi="Times New Roman" w:cs="Times New Roman"/>
          <w:color w:val="000000"/>
          <w:sz w:val="22"/>
          <w:szCs w:val="22"/>
        </w:rPr>
        <w:t xml:space="preserve"> As there are multiple ways to input a date or time (March-03-2017, 2017/03/03, 8:00 AM, 8AM, etc), we wanted to make the process as quick and seamless for </w:t>
      </w:r>
      <w:r w:rsidR="00044D3A" w:rsidRPr="00A02ECB">
        <w:rPr>
          <w:rFonts w:ascii="Times New Roman" w:hAnsi="Times New Roman" w:cs="Times New Roman"/>
          <w:color w:val="000000"/>
          <w:sz w:val="22"/>
          <w:szCs w:val="22"/>
        </w:rPr>
        <w:t>both the users and the web developer</w:t>
      </w:r>
      <w:r w:rsidR="002F595D" w:rsidRPr="00A02ECB">
        <w:rPr>
          <w:rFonts w:ascii="Times New Roman" w:hAnsi="Times New Roman" w:cs="Times New Roman"/>
          <w:color w:val="000000"/>
          <w:sz w:val="22"/>
          <w:szCs w:val="22"/>
        </w:rPr>
        <w:t>. Users can easily see which month and day</w:t>
      </w:r>
      <w:r w:rsidR="00B46386" w:rsidRPr="00A02ECB">
        <w:rPr>
          <w:rFonts w:ascii="Times New Roman" w:hAnsi="Times New Roman" w:cs="Times New Roman"/>
          <w:color w:val="000000"/>
          <w:sz w:val="22"/>
          <w:szCs w:val="22"/>
        </w:rPr>
        <w:t xml:space="preserve"> of the week they have selected,</w:t>
      </w:r>
      <w:r w:rsidR="002F595D" w:rsidRPr="00A02ECB">
        <w:rPr>
          <w:rFonts w:ascii="Times New Roman" w:hAnsi="Times New Roman" w:cs="Times New Roman"/>
          <w:color w:val="000000"/>
          <w:sz w:val="22"/>
          <w:szCs w:val="22"/>
        </w:rPr>
        <w:t xml:space="preserve"> and they have a good variety of choice for times without having to scroll through a long list of start and end times.</w:t>
      </w:r>
      <w:r w:rsidR="00044D3A" w:rsidRPr="00A02ECB">
        <w:rPr>
          <w:rFonts w:ascii="Times New Roman" w:hAnsi="Times New Roman" w:cs="Times New Roman"/>
          <w:color w:val="000000"/>
          <w:sz w:val="22"/>
          <w:szCs w:val="22"/>
        </w:rPr>
        <w:t xml:space="preserve"> The web developer can operate on a standardized format for date and time.</w:t>
      </w:r>
    </w:p>
    <w:p w:rsidR="00D81882" w:rsidRDefault="00D81882" w:rsidP="00BE3373">
      <w:pPr>
        <w:rPr>
          <w:rFonts w:ascii="Times New Roman" w:hAnsi="Times New Roman" w:cs="Times New Roman"/>
          <w:color w:val="000000"/>
          <w:sz w:val="22"/>
          <w:szCs w:val="22"/>
        </w:rPr>
      </w:pPr>
    </w:p>
    <w:p w:rsidR="00512460" w:rsidRPr="00512460" w:rsidRDefault="00512460" w:rsidP="00512460">
      <w:pPr>
        <w:rPr>
          <w:rFonts w:ascii="Times New Roman" w:hAnsi="Times New Roman" w:cs="Times New Roman"/>
          <w:color w:val="000000"/>
          <w:sz w:val="22"/>
          <w:szCs w:val="22"/>
          <w:u w:val="single"/>
        </w:rPr>
      </w:pPr>
      <w:r w:rsidRPr="00512460">
        <w:rPr>
          <w:rFonts w:ascii="Times New Roman" w:hAnsi="Times New Roman" w:cs="Times New Roman"/>
          <w:color w:val="000000"/>
          <w:sz w:val="22"/>
          <w:szCs w:val="22"/>
          <w:u w:val="single"/>
        </w:rPr>
        <w:t xml:space="preserve">Back to </w:t>
      </w:r>
      <w:r w:rsidR="00010153">
        <w:rPr>
          <w:rFonts w:ascii="Times New Roman" w:hAnsi="Times New Roman" w:cs="Times New Roman"/>
          <w:color w:val="000000"/>
          <w:sz w:val="22"/>
          <w:szCs w:val="22"/>
          <w:u w:val="single"/>
        </w:rPr>
        <w:t>T</w:t>
      </w:r>
      <w:r w:rsidRPr="00512460">
        <w:rPr>
          <w:rFonts w:ascii="Times New Roman" w:hAnsi="Times New Roman" w:cs="Times New Roman"/>
          <w:color w:val="000000"/>
          <w:sz w:val="22"/>
          <w:szCs w:val="22"/>
          <w:u w:val="single"/>
        </w:rPr>
        <w:t>op jQuery</w:t>
      </w:r>
    </w:p>
    <w:p w:rsidR="00512460" w:rsidRPr="00A02ECB" w:rsidRDefault="00512460" w:rsidP="00BE3373">
      <w:pPr>
        <w:rPr>
          <w:rFonts w:ascii="Times New Roman" w:hAnsi="Times New Roman" w:cs="Times New Roman"/>
          <w:color w:val="000000"/>
          <w:sz w:val="22"/>
          <w:szCs w:val="22"/>
        </w:rPr>
      </w:pPr>
    </w:p>
    <w:p w:rsidR="002F595D" w:rsidRPr="00A02ECB" w:rsidRDefault="002F595D" w:rsidP="00BE3373">
      <w:pPr>
        <w:rPr>
          <w:rFonts w:ascii="Times New Roman" w:hAnsi="Times New Roman" w:cs="Times New Roman"/>
          <w:color w:val="000000"/>
          <w:sz w:val="22"/>
          <w:szCs w:val="22"/>
        </w:rPr>
      </w:pPr>
      <w:r w:rsidRPr="00A02ECB">
        <w:rPr>
          <w:rFonts w:ascii="Times New Roman" w:hAnsi="Times New Roman" w:cs="Times New Roman"/>
          <w:color w:val="000000"/>
          <w:sz w:val="22"/>
          <w:szCs w:val="22"/>
        </w:rPr>
        <w:t xml:space="preserve">We </w:t>
      </w:r>
      <w:r w:rsidR="008E4231">
        <w:rPr>
          <w:rFonts w:ascii="Times New Roman" w:hAnsi="Times New Roman" w:cs="Times New Roman"/>
          <w:color w:val="000000"/>
          <w:sz w:val="22"/>
          <w:szCs w:val="22"/>
        </w:rPr>
        <w:t xml:space="preserve">also </w:t>
      </w:r>
      <w:r w:rsidRPr="00A02ECB">
        <w:rPr>
          <w:rFonts w:ascii="Times New Roman" w:hAnsi="Times New Roman" w:cs="Times New Roman"/>
          <w:color w:val="000000"/>
          <w:sz w:val="22"/>
          <w:szCs w:val="22"/>
        </w:rPr>
        <w:t>added a back-to-top button with jQuery to every page, to enhance the user experience with long pages such as catering and products.</w:t>
      </w:r>
      <w:r w:rsidR="00F7246E" w:rsidRPr="00A02ECB">
        <w:rPr>
          <w:rFonts w:ascii="Times New Roman" w:hAnsi="Times New Roman" w:cs="Times New Roman"/>
          <w:color w:val="000000"/>
          <w:sz w:val="22"/>
          <w:szCs w:val="22"/>
        </w:rPr>
        <w:t xml:space="preserve"> This will save the u</w:t>
      </w:r>
      <w:r w:rsidR="002E08EE" w:rsidRPr="00A02ECB">
        <w:rPr>
          <w:rFonts w:ascii="Times New Roman" w:hAnsi="Times New Roman" w:cs="Times New Roman"/>
          <w:color w:val="000000"/>
          <w:sz w:val="22"/>
          <w:szCs w:val="22"/>
        </w:rPr>
        <w:t>ser the effort of scrolling if they want to return to the top of the page.</w:t>
      </w:r>
      <w:r w:rsidR="00D81882">
        <w:rPr>
          <w:rFonts w:ascii="Times New Roman" w:hAnsi="Times New Roman" w:cs="Times New Roman"/>
          <w:color w:val="000000"/>
          <w:sz w:val="22"/>
          <w:szCs w:val="22"/>
        </w:rPr>
        <w:t xml:space="preserve"> With the back-to-top animation implemented, the user will enjoy a pleasant, seamless scrolling experience.</w:t>
      </w:r>
    </w:p>
    <w:p w:rsidR="002E08EE" w:rsidRPr="00A02ECB" w:rsidRDefault="002E08EE" w:rsidP="00BE3373">
      <w:pPr>
        <w:rPr>
          <w:rFonts w:ascii="Times New Roman" w:hAnsi="Times New Roman" w:cs="Times New Roman"/>
          <w:b/>
          <w:color w:val="000000"/>
          <w:sz w:val="22"/>
          <w:szCs w:val="22"/>
        </w:rPr>
      </w:pPr>
    </w:p>
    <w:p w:rsidR="00BE3373" w:rsidRDefault="00DF5D73" w:rsidP="00BE3373">
      <w:pPr>
        <w:rPr>
          <w:rStyle w:val="fontstyle01"/>
          <w:rFonts w:ascii="Times New Roman" w:hAnsi="Times New Roman" w:cs="Times New Roman"/>
          <w:b/>
          <w:sz w:val="24"/>
        </w:rPr>
      </w:pPr>
      <w:r>
        <w:rPr>
          <w:rStyle w:val="fontstyle01"/>
          <w:rFonts w:ascii="Times New Roman" w:hAnsi="Times New Roman" w:cs="Times New Roman"/>
          <w:b/>
          <w:sz w:val="24"/>
        </w:rPr>
        <w:t>Testing w</w:t>
      </w:r>
      <w:r w:rsidR="006116E3">
        <w:rPr>
          <w:rStyle w:val="fontstyle01"/>
          <w:rFonts w:ascii="Times New Roman" w:hAnsi="Times New Roman" w:cs="Times New Roman"/>
          <w:b/>
          <w:sz w:val="24"/>
        </w:rPr>
        <w:t>ith JavaScript D</w:t>
      </w:r>
      <w:r w:rsidR="00BE3373" w:rsidRPr="00A02ECB">
        <w:rPr>
          <w:rStyle w:val="fontstyle01"/>
          <w:rFonts w:ascii="Times New Roman" w:hAnsi="Times New Roman" w:cs="Times New Roman"/>
          <w:b/>
          <w:sz w:val="24"/>
        </w:rPr>
        <w:t>isabled</w:t>
      </w:r>
    </w:p>
    <w:p w:rsidR="00A02ECB" w:rsidRPr="00A02ECB" w:rsidRDefault="00A02ECB" w:rsidP="00BE3373">
      <w:pPr>
        <w:rPr>
          <w:rStyle w:val="fontstyle01"/>
          <w:rFonts w:ascii="Times New Roman" w:hAnsi="Times New Roman" w:cs="Times New Roman"/>
          <w:b/>
          <w:sz w:val="24"/>
        </w:rPr>
      </w:pPr>
    </w:p>
    <w:p w:rsidR="00DF03D4" w:rsidRDefault="00BE3373">
      <w:pPr>
        <w:rPr>
          <w:rFonts w:ascii="Times New Roman" w:hAnsi="Times New Roman" w:cs="Times New Roman"/>
          <w:color w:val="000000"/>
          <w:sz w:val="22"/>
          <w:szCs w:val="22"/>
        </w:rPr>
      </w:pPr>
      <w:r w:rsidRPr="00A02ECB">
        <w:rPr>
          <w:rFonts w:ascii="Times New Roman" w:hAnsi="Times New Roman" w:cs="Times New Roman"/>
          <w:color w:val="000000"/>
          <w:sz w:val="22"/>
          <w:szCs w:val="22"/>
        </w:rPr>
        <w:t xml:space="preserve">All forms submit </w:t>
      </w:r>
      <w:r w:rsidR="009853DC" w:rsidRPr="00A02ECB">
        <w:rPr>
          <w:rFonts w:ascii="Times New Roman" w:hAnsi="Times New Roman" w:cs="Times New Roman"/>
          <w:color w:val="000000"/>
          <w:sz w:val="22"/>
          <w:szCs w:val="22"/>
        </w:rPr>
        <w:t xml:space="preserve">properly </w:t>
      </w:r>
      <w:r w:rsidRPr="00A02ECB">
        <w:rPr>
          <w:rFonts w:ascii="Times New Roman" w:hAnsi="Times New Roman" w:cs="Times New Roman"/>
          <w:color w:val="000000"/>
          <w:sz w:val="22"/>
          <w:szCs w:val="22"/>
        </w:rPr>
        <w:t>with JavaScript disabled.</w:t>
      </w: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78753A" w:rsidRDefault="0078753A">
      <w:pPr>
        <w:rPr>
          <w:rFonts w:ascii="Times New Roman" w:hAnsi="Times New Roman" w:cs="Times New Roman"/>
          <w:color w:val="000000"/>
          <w:sz w:val="22"/>
          <w:szCs w:val="22"/>
        </w:rPr>
      </w:pPr>
    </w:p>
    <w:p w:rsidR="00B92458" w:rsidRDefault="00B92458" w:rsidP="00B92458">
      <w:pPr>
        <w:jc w:val="center"/>
      </w:pPr>
      <w:r>
        <w:rPr>
          <w:rFonts w:ascii="Times New Roman" w:eastAsia="Times New Roman" w:hAnsi="Times New Roman" w:cs="Times New Roman"/>
          <w:b/>
          <w:sz w:val="40"/>
          <w:szCs w:val="40"/>
        </w:rPr>
        <w:lastRenderedPageBreak/>
        <w:t>Appendix</w:t>
      </w:r>
    </w:p>
    <w:p w:rsidR="00B92458" w:rsidRPr="00272A34" w:rsidRDefault="00B92458" w:rsidP="00B92458">
      <w:pPr>
        <w:jc w:val="center"/>
      </w:pPr>
    </w:p>
    <w:p w:rsidR="00B92458" w:rsidRPr="004A0329" w:rsidRDefault="00B92458" w:rsidP="00B92458">
      <w:pPr>
        <w:pStyle w:val="Heading6"/>
        <w:rPr>
          <w:rFonts w:ascii="Times New Roman" w:eastAsia="Times New Roman" w:hAnsi="Times New Roman" w:cs="Times New Roman"/>
          <w:b/>
          <w:i/>
          <w:color w:val="auto"/>
          <w:sz w:val="32"/>
          <w:szCs w:val="32"/>
        </w:rPr>
      </w:pPr>
      <w:r w:rsidRPr="004A0329">
        <w:rPr>
          <w:rFonts w:ascii="Times New Roman" w:eastAsia="Times New Roman" w:hAnsi="Times New Roman" w:cs="Times New Roman"/>
          <w:b/>
          <w:color w:val="auto"/>
          <w:sz w:val="32"/>
          <w:szCs w:val="32"/>
        </w:rPr>
        <w:t>I. Website Design</w:t>
      </w:r>
    </w:p>
    <w:p w:rsidR="00B92458" w:rsidRPr="00030E33" w:rsidRDefault="00B92458" w:rsidP="00B92458">
      <w:pPr>
        <w:rPr>
          <w:sz w:val="21"/>
          <w:szCs w:val="21"/>
        </w:rPr>
      </w:pPr>
    </w:p>
    <w:p w:rsidR="00B92458" w:rsidRPr="004A0329" w:rsidRDefault="00B92458" w:rsidP="00B92458">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Purpose and Goals</w:t>
      </w:r>
    </w:p>
    <w:p w:rsidR="00B92458" w:rsidRPr="00030E33" w:rsidRDefault="00B92458" w:rsidP="00B92458">
      <w:pPr>
        <w:jc w:val="both"/>
        <w:rPr>
          <w:sz w:val="21"/>
          <w:szCs w:val="21"/>
        </w:rPr>
      </w:pP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 xml:space="preserve">Our main purpose is to create a website for a fictional </w:t>
      </w:r>
      <w:del w:id="0" w:author="Ryan Liang" w:date="2017-01-30T12:54:00Z">
        <w:r w:rsidRPr="00030E33" w:rsidDel="007432CE">
          <w:rPr>
            <w:rFonts w:ascii="Times New Roman" w:eastAsia="Times New Roman" w:hAnsi="Times New Roman" w:cs="Times New Roman"/>
            <w:sz w:val="21"/>
            <w:szCs w:val="21"/>
          </w:rPr>
          <w:delText xml:space="preserve">bakery </w:delText>
        </w:r>
      </w:del>
      <w:ins w:id="1" w:author="Ryan Liang" w:date="2017-01-30T12:54:00Z">
        <w:r>
          <w:rPr>
            <w:rFonts w:ascii="Times New Roman" w:eastAsia="Times New Roman" w:hAnsi="Times New Roman" w:cs="Times New Roman"/>
            <w:sz w:val="21"/>
            <w:szCs w:val="21"/>
          </w:rPr>
          <w:t xml:space="preserve">patisserie </w:t>
        </w:r>
      </w:ins>
      <w:r w:rsidRPr="00030E33">
        <w:rPr>
          <w:rFonts w:ascii="Times New Roman" w:eastAsia="Times New Roman" w:hAnsi="Times New Roman" w:cs="Times New Roman"/>
          <w:sz w:val="21"/>
          <w:szCs w:val="21"/>
        </w:rPr>
        <w:t>based in Metro Vancouver. As a small business, it is necessary that we invest in creating and maintaining a functional website. The advantages of a website tailored to customer needs are significant and will outweigh upkeep costs especially since none of the website hosting and design will be outsourced. Our website is not meant to replace our physical location; rather it will be of interest to a new customer-base.</w:t>
      </w:r>
    </w:p>
    <w:p w:rsidR="00B92458" w:rsidRPr="00030E33" w:rsidRDefault="00B92458" w:rsidP="00B92458">
      <w:pPr>
        <w:jc w:val="both"/>
        <w:rPr>
          <w:sz w:val="21"/>
          <w:szCs w:val="21"/>
        </w:rPr>
      </w:pPr>
    </w:p>
    <w:p w:rsidR="00B92458" w:rsidRPr="00030E33" w:rsidRDefault="00B92458" w:rsidP="00B92458">
      <w:pPr>
        <w:jc w:val="both"/>
        <w:rPr>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In order to craft a website that is suitable for our customers, we considered long-term plans against short-term goals and accomplishments. In the short-term, our website will promote our brand and products. It will serve as an additional source of advertisement and will provide the exposure needed to maintain our competitive edge. In the long-term, we hope to build and improve customer relationships. By increasing the bakery’s popularity, we can gather more meaningful information through traffic analytics and customer feedback. This will help us understand our market, improve our services and continue to grow our business.</w:t>
      </w:r>
    </w:p>
    <w:p w:rsidR="00B92458" w:rsidRPr="00030E33" w:rsidRDefault="00B92458" w:rsidP="00B92458">
      <w:pPr>
        <w:jc w:val="both"/>
        <w:rPr>
          <w:rFonts w:ascii="Times New Roman" w:eastAsia="Times New Roman" w:hAnsi="Times New Roman" w:cs="Times New Roman"/>
          <w:b/>
          <w:sz w:val="21"/>
          <w:szCs w:val="21"/>
        </w:rPr>
      </w:pPr>
    </w:p>
    <w:p w:rsidR="00B92458" w:rsidRPr="004A0329" w:rsidRDefault="00B92458" w:rsidP="00B92458">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Target Audience</w:t>
      </w:r>
    </w:p>
    <w:p w:rsidR="00B92458" w:rsidRPr="00030E33" w:rsidRDefault="00B92458" w:rsidP="00B92458">
      <w:pPr>
        <w:jc w:val="both"/>
        <w:rPr>
          <w:sz w:val="21"/>
          <w:szCs w:val="21"/>
        </w:rPr>
      </w:pP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 xml:space="preserve">The target audience consists primarily of residents in the Greater Vancouver District. Since our business specializes in pastries and dessert items, we seek customers who prefer sweeter foods. Catering </w:t>
      </w:r>
      <w:del w:id="2" w:author="Ryan Liang" w:date="2017-01-30T12:55:00Z">
        <w:r w:rsidRPr="00030E33" w:rsidDel="007432CE">
          <w:rPr>
            <w:rFonts w:ascii="Times New Roman" w:eastAsia="Times New Roman" w:hAnsi="Times New Roman" w:cs="Times New Roman"/>
            <w:sz w:val="21"/>
            <w:szCs w:val="21"/>
          </w:rPr>
          <w:delText xml:space="preserve">and delivery are </w:delText>
        </w:r>
      </w:del>
      <w:ins w:id="3" w:author="Ryan Liang" w:date="2017-01-30T12:55:00Z">
        <w:r>
          <w:rPr>
            <w:rFonts w:ascii="Times New Roman" w:eastAsia="Times New Roman" w:hAnsi="Times New Roman" w:cs="Times New Roman"/>
            <w:sz w:val="21"/>
            <w:szCs w:val="21"/>
          </w:rPr>
          <w:t xml:space="preserve">is </w:t>
        </w:r>
      </w:ins>
      <w:r w:rsidRPr="00030E33">
        <w:rPr>
          <w:rFonts w:ascii="Times New Roman" w:eastAsia="Times New Roman" w:hAnsi="Times New Roman" w:cs="Times New Roman"/>
          <w:sz w:val="21"/>
          <w:szCs w:val="21"/>
        </w:rPr>
        <w:t>available which allows our company to serve the Greater Vancouver District. There are also gluten-free, allergy-free, and organic products available for customers who have preferences and dietary restrictions.</w:t>
      </w:r>
    </w:p>
    <w:p w:rsidR="00B92458" w:rsidRPr="00030E33" w:rsidRDefault="00B92458" w:rsidP="00B92458">
      <w:pPr>
        <w:jc w:val="both"/>
        <w:rPr>
          <w:sz w:val="21"/>
          <w:szCs w:val="21"/>
        </w:rPr>
      </w:pPr>
    </w:p>
    <w:p w:rsidR="00B92458" w:rsidRPr="004A0329" w:rsidRDefault="00B92458" w:rsidP="00B92458">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Content of Website</w:t>
      </w:r>
    </w:p>
    <w:p w:rsidR="00B92458" w:rsidRPr="00030E33" w:rsidRDefault="00B92458" w:rsidP="00B92458">
      <w:pPr>
        <w:jc w:val="both"/>
        <w:rPr>
          <w:sz w:val="21"/>
          <w:szCs w:val="21"/>
        </w:rPr>
      </w:pPr>
    </w:p>
    <w:p w:rsidR="00B92458" w:rsidRPr="00030E33" w:rsidRDefault="00B92458" w:rsidP="00B92458">
      <w:pPr>
        <w:jc w:val="both"/>
        <w:rPr>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 xml:space="preserve">The content of our website will consist largely of graphical elements and short textual descriptions of our products. We will also be including, but not limited to: a homepage, a </w:t>
      </w:r>
      <w:del w:id="4" w:author="Ryan Liang" w:date="2017-01-30T12:56:00Z">
        <w:r w:rsidRPr="00030E33" w:rsidDel="007432CE">
          <w:rPr>
            <w:rFonts w:ascii="Times New Roman" w:eastAsia="Times New Roman" w:hAnsi="Times New Roman" w:cs="Times New Roman"/>
            <w:sz w:val="21"/>
            <w:szCs w:val="21"/>
          </w:rPr>
          <w:delText xml:space="preserve">menu list of our </w:delText>
        </w:r>
      </w:del>
      <w:r w:rsidRPr="00030E33">
        <w:rPr>
          <w:rFonts w:ascii="Times New Roman" w:eastAsia="Times New Roman" w:hAnsi="Times New Roman" w:cs="Times New Roman"/>
          <w:sz w:val="21"/>
          <w:szCs w:val="21"/>
        </w:rPr>
        <w:t>products</w:t>
      </w:r>
      <w:ins w:id="5" w:author="Ryan Liang" w:date="2017-01-30T12:56:00Z">
        <w:r>
          <w:rPr>
            <w:rFonts w:ascii="Times New Roman" w:eastAsia="Times New Roman" w:hAnsi="Times New Roman" w:cs="Times New Roman"/>
            <w:sz w:val="21"/>
            <w:szCs w:val="21"/>
          </w:rPr>
          <w:t xml:space="preserve"> page</w:t>
        </w:r>
      </w:ins>
      <w:r w:rsidRPr="00030E33">
        <w:rPr>
          <w:rFonts w:ascii="Times New Roman" w:eastAsia="Times New Roman" w:hAnsi="Times New Roman" w:cs="Times New Roman"/>
          <w:sz w:val="21"/>
          <w:szCs w:val="21"/>
        </w:rPr>
        <w:t>, philosophy and a history about our company, testimonials, contact information, and a form for online membership registration. Visual content will be minimalistic in order to maximize the visual appeal of the website.</w:t>
      </w:r>
    </w:p>
    <w:p w:rsidR="00B92458" w:rsidRPr="00030E33" w:rsidRDefault="00B92458" w:rsidP="00B92458">
      <w:pPr>
        <w:jc w:val="both"/>
        <w:rPr>
          <w:rFonts w:ascii="Times New Roman" w:eastAsia="Times New Roman" w:hAnsi="Times New Roman" w:cs="Times New Roman"/>
          <w:b/>
          <w:sz w:val="21"/>
          <w:szCs w:val="21"/>
        </w:rPr>
      </w:pPr>
    </w:p>
    <w:p w:rsidR="00B92458" w:rsidRPr="004A0329" w:rsidRDefault="00B92458" w:rsidP="00B92458">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Website Success Factors</w:t>
      </w:r>
    </w:p>
    <w:p w:rsidR="00B92458" w:rsidRPr="00030E33" w:rsidRDefault="00B92458" w:rsidP="00B92458">
      <w:pPr>
        <w:jc w:val="both"/>
        <w:rPr>
          <w:sz w:val="21"/>
          <w:szCs w:val="21"/>
        </w:rPr>
      </w:pPr>
    </w:p>
    <w:p w:rsidR="00B92458" w:rsidRPr="00030E33" w:rsidDel="007432CE" w:rsidRDefault="00B92458" w:rsidP="00B92458">
      <w:pPr>
        <w:jc w:val="both"/>
        <w:rPr>
          <w:del w:id="6" w:author="Ryan Liang" w:date="2017-01-30T12:58:00Z"/>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 xml:space="preserve">The success of our website will largely depend on the user’s experience. Firstly, the website and its products must be visually appealing. Presentation is key since first impressions will determine whether a customer will continue browsing. With a minimalistic design, users will not be overwhelmed by an abundance of information and can simply enjoy the overall experience. Customers are also likely to browse through our website similar to a menu so products must be eye-catching and visually appetizing. Secondly, the information should be clear and concise because our design choice limits the amount of space allocated to written sections. Lastly, the website must be intuitive. It must be functional across all platforms and the ease of access should be simple and effortless. All users should be able to purchase </w:t>
      </w:r>
      <w:ins w:id="7" w:author="Ryan Liang" w:date="2017-01-30T12:57:00Z">
        <w:r>
          <w:rPr>
            <w:rFonts w:ascii="Times New Roman" w:eastAsia="Times New Roman" w:hAnsi="Times New Roman" w:cs="Times New Roman"/>
            <w:sz w:val="21"/>
            <w:szCs w:val="21"/>
          </w:rPr>
          <w:t xml:space="preserve">our </w:t>
        </w:r>
      </w:ins>
      <w:r w:rsidRPr="00030E33">
        <w:rPr>
          <w:rFonts w:ascii="Times New Roman" w:eastAsia="Times New Roman" w:hAnsi="Times New Roman" w:cs="Times New Roman"/>
          <w:sz w:val="21"/>
          <w:szCs w:val="21"/>
        </w:rPr>
        <w:t xml:space="preserve">products </w:t>
      </w:r>
      <w:ins w:id="8" w:author="Ryan Liang" w:date="2017-01-30T12:57:00Z">
        <w:r>
          <w:rPr>
            <w:rFonts w:ascii="Times New Roman" w:eastAsia="Times New Roman" w:hAnsi="Times New Roman" w:cs="Times New Roman"/>
            <w:sz w:val="21"/>
            <w:szCs w:val="21"/>
          </w:rPr>
          <w:t>in approximately two to three clicks</w:t>
        </w:r>
      </w:ins>
      <w:ins w:id="9" w:author="Ryan Liang" w:date="2017-01-30T12:58:00Z">
        <w:r>
          <w:rPr>
            <w:rFonts w:ascii="Times New Roman" w:eastAsia="Times New Roman" w:hAnsi="Times New Roman" w:cs="Times New Roman"/>
            <w:sz w:val="21"/>
            <w:szCs w:val="21"/>
          </w:rPr>
          <w:t>.</w:t>
        </w:r>
        <w:r w:rsidRPr="00030E33" w:rsidDel="007432CE">
          <w:rPr>
            <w:rFonts w:ascii="Times New Roman" w:eastAsia="Times New Roman" w:hAnsi="Times New Roman" w:cs="Times New Roman"/>
            <w:sz w:val="21"/>
            <w:szCs w:val="21"/>
          </w:rPr>
          <w:t xml:space="preserve"> </w:t>
        </w:r>
      </w:ins>
      <w:del w:id="10" w:author="Ryan Liang" w:date="2017-01-30T12:57:00Z">
        <w:r w:rsidRPr="00030E33" w:rsidDel="007432CE">
          <w:rPr>
            <w:rFonts w:ascii="Times New Roman" w:eastAsia="Times New Roman" w:hAnsi="Times New Roman" w:cs="Times New Roman"/>
            <w:sz w:val="21"/>
            <w:szCs w:val="21"/>
          </w:rPr>
          <w:delText>within the fewest number of clicks.</w:delText>
        </w:r>
      </w:del>
    </w:p>
    <w:p w:rsidR="00B92458" w:rsidRDefault="00B92458" w:rsidP="00B92458">
      <w:pPr>
        <w:jc w:val="both"/>
        <w:rPr>
          <w:sz w:val="21"/>
          <w:szCs w:val="21"/>
        </w:rPr>
      </w:pPr>
    </w:p>
    <w:p w:rsidR="00B92458" w:rsidRPr="00030E33" w:rsidRDefault="00B92458" w:rsidP="00B92458">
      <w:pPr>
        <w:jc w:val="both"/>
        <w:rPr>
          <w:sz w:val="21"/>
          <w:szCs w:val="21"/>
        </w:rPr>
      </w:pPr>
    </w:p>
    <w:p w:rsidR="00B92458" w:rsidRPr="004A0329" w:rsidRDefault="00B92458" w:rsidP="00B92458">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Critique and Comparison</w:t>
      </w:r>
    </w:p>
    <w:p w:rsidR="00B92458" w:rsidRPr="00030E33" w:rsidRDefault="00B92458" w:rsidP="00B92458">
      <w:pPr>
        <w:jc w:val="both"/>
        <w:rPr>
          <w:rFonts w:ascii="Times New Roman" w:eastAsia="Times New Roman" w:hAnsi="Times New Roman" w:cs="Times New Roman"/>
          <w:sz w:val="21"/>
          <w:szCs w:val="21"/>
        </w:rPr>
      </w:pP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 xml:space="preserve">After browsing several bakery websites, the first bakery that caught our attention was the Ugly Cake Shop. Initially, we were overwhelmed by the detail provided on the homepage and the navigation bar felt overcrowded. </w:t>
      </w:r>
      <w:r w:rsidRPr="00030E33">
        <w:rPr>
          <w:rFonts w:ascii="Times New Roman" w:eastAsia="Times New Roman" w:hAnsi="Times New Roman" w:cs="Times New Roman"/>
          <w:sz w:val="21"/>
          <w:szCs w:val="21"/>
        </w:rPr>
        <w:lastRenderedPageBreak/>
        <w:t xml:space="preserve">Each section heavily favors text and lacks consistency which detracts from the actual products. Furthermore, the center alignment was not preferred as the site felt congested without the use of negative space. Note that these flaws were not as prominent in the mobile version. Another aspect that we disliked was that a user was required to sign up in order to buy products. In contrast, content is easily accessible because the navigation bar directly scrolls to the desired section. Unlike other websites, one distinctive characteristic of this site was that it does not require extensive loading between pages. </w:t>
      </w: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 xml:space="preserve">Ugly Cake Shop - </w:t>
      </w:r>
      <w:hyperlink r:id="rId8">
        <w:r w:rsidRPr="00030E33">
          <w:rPr>
            <w:rFonts w:ascii="Times New Roman" w:eastAsia="Times New Roman" w:hAnsi="Times New Roman" w:cs="Times New Roman"/>
            <w:sz w:val="21"/>
            <w:szCs w:val="21"/>
          </w:rPr>
          <w:t>http://www.uglycakeshop.sg</w:t>
        </w:r>
      </w:hyperlink>
      <w:r w:rsidRPr="00030E33">
        <w:rPr>
          <w:rFonts w:ascii="Times New Roman" w:eastAsia="Times New Roman" w:hAnsi="Times New Roman" w:cs="Times New Roman"/>
          <w:sz w:val="21"/>
          <w:szCs w:val="21"/>
        </w:rPr>
        <w:t>/</w:t>
      </w:r>
    </w:p>
    <w:p w:rsidR="00B92458" w:rsidRPr="00030E33" w:rsidRDefault="00B92458" w:rsidP="00B92458">
      <w:pPr>
        <w:jc w:val="both"/>
        <w:rPr>
          <w:sz w:val="21"/>
          <w:szCs w:val="21"/>
        </w:rPr>
      </w:pP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Overall, we preferred the website of St. Germain Bakery. The pictures of food are vibrant and captures the attention of its customers. There is a large emphasis on images rather than text and the static backdrop helps focus our attention. We also like the fluidity and design of the drop-down menus in the navigation bar and the slideshow. Despite this, the website is a little too conservative; the layout is clean, but rather unspectacular. They opt for a structured and rectangular look to their page whereas we prefer an abstract and minimalistic design. We also felt that content such as awards and hiring were not appropriate on the homepage and should be placed in its respective sub-pages. Unfortunately, the biggest problem is that the page does not scale well on some mobile browsers with sections either overlapping or cut off.</w:t>
      </w: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 xml:space="preserve">Saint Germain Bakery - </w:t>
      </w:r>
      <w:hyperlink r:id="rId9">
        <w:r w:rsidRPr="00030E33">
          <w:rPr>
            <w:rFonts w:ascii="Times New Roman" w:eastAsia="Times New Roman" w:hAnsi="Times New Roman" w:cs="Times New Roman"/>
            <w:sz w:val="21"/>
            <w:szCs w:val="21"/>
          </w:rPr>
          <w:t>http://www.saintgermainbakery.com/</w:t>
        </w:r>
      </w:hyperlink>
    </w:p>
    <w:p w:rsidR="00B92458" w:rsidRPr="00030E33" w:rsidRDefault="00B92458" w:rsidP="00B92458">
      <w:pPr>
        <w:jc w:val="both"/>
        <w:rPr>
          <w:sz w:val="21"/>
          <w:szCs w:val="21"/>
        </w:rPr>
      </w:pPr>
    </w:p>
    <w:p w:rsidR="00B92458" w:rsidRPr="004A0329" w:rsidRDefault="00B92458" w:rsidP="00B92458">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Functional Requirements</w:t>
      </w:r>
    </w:p>
    <w:p w:rsidR="00B92458" w:rsidRPr="00030E33" w:rsidRDefault="00B92458" w:rsidP="00B92458">
      <w:pPr>
        <w:jc w:val="both"/>
        <w:rPr>
          <w:rFonts w:ascii="Times New Roman" w:eastAsia="Times New Roman" w:hAnsi="Times New Roman" w:cs="Times New Roman"/>
          <w:b/>
          <w:sz w:val="21"/>
          <w:szCs w:val="21"/>
        </w:rPr>
      </w:pP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To imitate a professional website, a catering order form and cart will be implemented so that users will be able to add and remove purchases. The users will be able to toggle and store previous dietary restriction filters upon registration. Furthermore, as the success of a business also depends on customer relationships, a testimonial and feedback section will be added. We will also include a gallery of our products for browsing purposes.</w:t>
      </w:r>
      <w:del w:id="11" w:author="Ryan Liang" w:date="2017-01-30T12:48:00Z">
        <w:r w:rsidRPr="00030E33" w:rsidDel="00004CFB">
          <w:rPr>
            <w:rFonts w:ascii="Times New Roman" w:eastAsia="Times New Roman" w:hAnsi="Times New Roman" w:cs="Times New Roman"/>
            <w:sz w:val="21"/>
            <w:szCs w:val="21"/>
          </w:rPr>
          <w:delText xml:space="preserve"> Due to the nature of our products, a large reference list for smaller pastries will be provided to our customers.</w:delText>
        </w:r>
      </w:del>
    </w:p>
    <w:p w:rsidR="00B92458" w:rsidRDefault="00B92458" w:rsidP="00B92458">
      <w:pPr>
        <w:jc w:val="both"/>
        <w:rPr>
          <w:ins w:id="12" w:author="Ryan Liang" w:date="2017-01-30T12:45:00Z"/>
          <w:sz w:val="21"/>
          <w:szCs w:val="21"/>
        </w:rPr>
      </w:pPr>
    </w:p>
    <w:p w:rsidR="00B92458" w:rsidRPr="00334D1F" w:rsidRDefault="00B92458" w:rsidP="00B92458">
      <w:pPr>
        <w:jc w:val="both"/>
        <w:rPr>
          <w:ins w:id="13" w:author="Ryan Liang" w:date="2017-01-30T12:51:00Z"/>
          <w:rFonts w:ascii="Times New Roman" w:hAnsi="Times New Roman" w:cs="Times New Roman"/>
          <w:color w:val="353535"/>
          <w:sz w:val="20"/>
          <w:szCs w:val="20"/>
          <w:shd w:val="clear" w:color="auto" w:fill="FAFAFA"/>
        </w:rPr>
      </w:pPr>
      <w:ins w:id="14" w:author="Ryan Liang" w:date="2017-01-30T12:46:00Z">
        <w:r w:rsidRPr="00334D1F">
          <w:rPr>
            <w:rFonts w:ascii="Times New Roman" w:hAnsi="Times New Roman" w:cs="Times New Roman"/>
            <w:sz w:val="21"/>
            <w:szCs w:val="21"/>
          </w:rPr>
          <w:t xml:space="preserve">In the event that these functional requirements exceed the scope of this course, we </w:t>
        </w:r>
      </w:ins>
      <w:ins w:id="15" w:author="Ryan Liang" w:date="2017-01-30T12:47:00Z">
        <w:r w:rsidRPr="00334D1F">
          <w:rPr>
            <w:rFonts w:ascii="Times New Roman" w:hAnsi="Times New Roman" w:cs="Times New Roman"/>
            <w:sz w:val="21"/>
            <w:szCs w:val="21"/>
          </w:rPr>
          <w:t xml:space="preserve">have decided to </w:t>
        </w:r>
      </w:ins>
      <w:ins w:id="16" w:author="Ryan Liang" w:date="2017-01-30T12:50:00Z">
        <w:r w:rsidRPr="00334D1F">
          <w:rPr>
            <w:rFonts w:ascii="Times New Roman" w:hAnsi="Times New Roman" w:cs="Times New Roman"/>
            <w:sz w:val="21"/>
            <w:szCs w:val="21"/>
          </w:rPr>
          <w:t xml:space="preserve">focus our attention to </w:t>
        </w:r>
      </w:ins>
      <w:ins w:id="17" w:author="Ryan Liang" w:date="2017-01-30T12:49:00Z">
        <w:r w:rsidRPr="00334D1F">
          <w:rPr>
            <w:rFonts w:ascii="Times New Roman" w:hAnsi="Times New Roman" w:cs="Times New Roman"/>
            <w:sz w:val="21"/>
            <w:szCs w:val="21"/>
          </w:rPr>
          <w:t xml:space="preserve">user registration so that they may </w:t>
        </w:r>
      </w:ins>
      <w:ins w:id="18" w:author="Ryan Liang" w:date="2017-01-30T12:51:00Z">
        <w:r w:rsidRPr="00334D1F">
          <w:rPr>
            <w:rFonts w:ascii="Times New Roman" w:hAnsi="Times New Roman" w:cs="Times New Roman"/>
            <w:sz w:val="21"/>
            <w:szCs w:val="21"/>
          </w:rPr>
          <w:t xml:space="preserve">login and </w:t>
        </w:r>
      </w:ins>
      <w:ins w:id="19" w:author="Ryan Liang" w:date="2017-01-30T12:49:00Z">
        <w:r w:rsidRPr="00334D1F">
          <w:rPr>
            <w:rFonts w:ascii="Times New Roman" w:hAnsi="Times New Roman" w:cs="Times New Roman"/>
            <w:sz w:val="21"/>
            <w:szCs w:val="21"/>
          </w:rPr>
          <w:t xml:space="preserve">save </w:t>
        </w:r>
      </w:ins>
      <w:ins w:id="20" w:author="Ryan Liang" w:date="2017-01-30T12:50:00Z">
        <w:r w:rsidRPr="00334D1F">
          <w:rPr>
            <w:rFonts w:ascii="Times New Roman" w:hAnsi="Times New Roman" w:cs="Times New Roman"/>
            <w:sz w:val="21"/>
            <w:szCs w:val="21"/>
          </w:rPr>
          <w:t>preferences</w:t>
        </w:r>
      </w:ins>
      <w:ins w:id="21" w:author="Eric Sy" w:date="2017-02-02T23:50:00Z">
        <w:r>
          <w:rPr>
            <w:rFonts w:ascii="Times New Roman" w:hAnsi="Times New Roman" w:cs="Times New Roman"/>
            <w:sz w:val="21"/>
            <w:szCs w:val="21"/>
          </w:rPr>
          <w:t xml:space="preserve"> on their user account</w:t>
        </w:r>
      </w:ins>
      <w:ins w:id="22" w:author="Ryan Liang" w:date="2017-01-30T12:50:00Z">
        <w:r w:rsidRPr="00334D1F">
          <w:rPr>
            <w:rFonts w:ascii="Times New Roman" w:hAnsi="Times New Roman" w:cs="Times New Roman"/>
            <w:sz w:val="21"/>
            <w:szCs w:val="21"/>
          </w:rPr>
          <w:t xml:space="preserve"> as well as comment on different products.</w:t>
        </w:r>
      </w:ins>
      <w:ins w:id="23" w:author="Eric Sy" w:date="2017-02-02T23:57:00Z">
        <w:r>
          <w:rPr>
            <w:rFonts w:ascii="Times New Roman" w:hAnsi="Times New Roman" w:cs="Times New Roman"/>
            <w:sz w:val="21"/>
            <w:szCs w:val="21"/>
          </w:rPr>
          <w:t xml:space="preserve"> C</w:t>
        </w:r>
      </w:ins>
      <w:ins w:id="24" w:author="Eric Sy" w:date="2017-02-02T23:52:00Z">
        <w:r>
          <w:rPr>
            <w:rFonts w:ascii="Times New Roman" w:hAnsi="Times New Roman" w:cs="Times New Roman"/>
            <w:sz w:val="21"/>
            <w:szCs w:val="21"/>
          </w:rPr>
          <w:t xml:space="preserve">omments </w:t>
        </w:r>
      </w:ins>
      <w:ins w:id="25" w:author="Eric Sy" w:date="2017-02-02T23:59:00Z">
        <w:r>
          <w:rPr>
            <w:rFonts w:ascii="Times New Roman" w:hAnsi="Times New Roman" w:cs="Times New Roman"/>
            <w:sz w:val="21"/>
            <w:szCs w:val="21"/>
          </w:rPr>
          <w:t xml:space="preserve">or critiques </w:t>
        </w:r>
      </w:ins>
      <w:ins w:id="26" w:author="Eric Sy" w:date="2017-02-02T23:58:00Z">
        <w:r>
          <w:rPr>
            <w:rFonts w:ascii="Times New Roman" w:hAnsi="Times New Roman" w:cs="Times New Roman"/>
            <w:sz w:val="21"/>
            <w:szCs w:val="21"/>
          </w:rPr>
          <w:t>can be written in the</w:t>
        </w:r>
      </w:ins>
      <w:ins w:id="27" w:author="Eric Sy" w:date="2017-02-02T23:52:00Z">
        <w:r>
          <w:rPr>
            <w:rFonts w:ascii="Times New Roman" w:hAnsi="Times New Roman" w:cs="Times New Roman"/>
            <w:sz w:val="21"/>
            <w:szCs w:val="21"/>
          </w:rPr>
          <w:t xml:space="preserve"> feedback </w:t>
        </w:r>
      </w:ins>
      <w:ins w:id="28" w:author="Eric Sy" w:date="2017-02-02T23:58:00Z">
        <w:r>
          <w:rPr>
            <w:rFonts w:ascii="Times New Roman" w:hAnsi="Times New Roman" w:cs="Times New Roman"/>
            <w:sz w:val="21"/>
            <w:szCs w:val="21"/>
          </w:rPr>
          <w:t>portion of</w:t>
        </w:r>
      </w:ins>
      <w:ins w:id="29" w:author="Eric Sy" w:date="2017-02-02T23:52:00Z">
        <w:r>
          <w:rPr>
            <w:rFonts w:ascii="Times New Roman" w:hAnsi="Times New Roman" w:cs="Times New Roman"/>
            <w:sz w:val="21"/>
            <w:szCs w:val="21"/>
          </w:rPr>
          <w:t xml:space="preserve"> the</w:t>
        </w:r>
      </w:ins>
      <w:ins w:id="30" w:author="Eric Sy" w:date="2017-02-02T23:48:00Z">
        <w:r>
          <w:rPr>
            <w:rFonts w:ascii="Times New Roman" w:hAnsi="Times New Roman" w:cs="Times New Roman"/>
            <w:sz w:val="21"/>
            <w:szCs w:val="21"/>
          </w:rPr>
          <w:t xml:space="preserve"> Contact Us </w:t>
        </w:r>
      </w:ins>
      <w:ins w:id="31" w:author="Eric Sy" w:date="2017-02-02T23:58:00Z">
        <w:r>
          <w:rPr>
            <w:rFonts w:ascii="Times New Roman" w:hAnsi="Times New Roman" w:cs="Times New Roman"/>
            <w:sz w:val="21"/>
            <w:szCs w:val="21"/>
          </w:rPr>
          <w:t>page</w:t>
        </w:r>
      </w:ins>
      <w:ins w:id="32" w:author="Eric Sy" w:date="2017-02-02T23:59:00Z">
        <w:r>
          <w:rPr>
            <w:rFonts w:ascii="Times New Roman" w:hAnsi="Times New Roman" w:cs="Times New Roman"/>
            <w:sz w:val="21"/>
            <w:szCs w:val="21"/>
          </w:rPr>
          <w:t xml:space="preserve"> </w:t>
        </w:r>
      </w:ins>
      <w:ins w:id="33" w:author="Eric Sy" w:date="2017-02-03T00:00:00Z">
        <w:r>
          <w:rPr>
            <w:rFonts w:ascii="Times New Roman" w:hAnsi="Times New Roman" w:cs="Times New Roman"/>
            <w:sz w:val="21"/>
            <w:szCs w:val="21"/>
          </w:rPr>
          <w:t>which</w:t>
        </w:r>
      </w:ins>
      <w:ins w:id="34" w:author="Eric Sy" w:date="2017-02-02T23:59:00Z">
        <w:r>
          <w:rPr>
            <w:rFonts w:ascii="Times New Roman" w:hAnsi="Times New Roman" w:cs="Times New Roman"/>
            <w:sz w:val="21"/>
            <w:szCs w:val="21"/>
          </w:rPr>
          <w:t xml:space="preserve"> will allow us to interact with our customers</w:t>
        </w:r>
      </w:ins>
      <w:ins w:id="35" w:author="Eric Sy" w:date="2017-02-03T00:06:00Z">
        <w:r>
          <w:rPr>
            <w:rFonts w:ascii="Times New Roman" w:hAnsi="Times New Roman" w:cs="Times New Roman"/>
            <w:sz w:val="21"/>
            <w:szCs w:val="21"/>
          </w:rPr>
          <w:t xml:space="preserve"> and improve the business</w:t>
        </w:r>
      </w:ins>
      <w:ins w:id="36" w:author="Eric Sy" w:date="2017-02-02T23:50:00Z">
        <w:r>
          <w:rPr>
            <w:rFonts w:ascii="Times New Roman" w:hAnsi="Times New Roman" w:cs="Times New Roman"/>
            <w:sz w:val="21"/>
            <w:szCs w:val="21"/>
          </w:rPr>
          <w:t>.</w:t>
        </w:r>
      </w:ins>
      <w:ins w:id="37" w:author="Eric Sy" w:date="2017-02-02T23:48:00Z">
        <w:r>
          <w:rPr>
            <w:rFonts w:ascii="Times New Roman" w:hAnsi="Times New Roman" w:cs="Times New Roman"/>
            <w:sz w:val="21"/>
            <w:szCs w:val="21"/>
          </w:rPr>
          <w:t xml:space="preserve"> </w:t>
        </w:r>
      </w:ins>
    </w:p>
    <w:p w:rsidR="00B92458" w:rsidRPr="00030E33" w:rsidRDefault="00B92458" w:rsidP="00B92458">
      <w:pPr>
        <w:jc w:val="both"/>
        <w:rPr>
          <w:sz w:val="21"/>
          <w:szCs w:val="21"/>
        </w:rPr>
      </w:pPr>
    </w:p>
    <w:p w:rsidR="00B92458" w:rsidRPr="004A0329" w:rsidRDefault="00B92458" w:rsidP="00B92458">
      <w:pPr>
        <w:pStyle w:val="Heading7"/>
        <w:rPr>
          <w:sz w:val="24"/>
          <w:szCs w:val="24"/>
        </w:rPr>
      </w:pPr>
      <w:r w:rsidRPr="004A0329">
        <w:rPr>
          <w:rFonts w:ascii="Times New Roman" w:eastAsia="Times New Roman" w:hAnsi="Times New Roman" w:cs="Times New Roman"/>
          <w:b/>
          <w:i w:val="0"/>
          <w:color w:val="auto"/>
          <w:sz w:val="24"/>
          <w:szCs w:val="24"/>
        </w:rPr>
        <w:t>Project Plan</w:t>
      </w:r>
    </w:p>
    <w:p w:rsidR="00B92458" w:rsidRPr="00030E33" w:rsidRDefault="00B92458" w:rsidP="00B92458">
      <w:pPr>
        <w:jc w:val="both"/>
        <w:rPr>
          <w:sz w:val="21"/>
          <w:szCs w:val="21"/>
        </w:rPr>
      </w:pP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 xml:space="preserve">We acknowledge that our group’s experience in web development varies. After many discussions, we agreed that we need to create both a professional and learning environment for each other to be successful. From an individual’s standpoint, our responsibilities include: 1) to keep up with lecture material; 2) to actively research information pertaining our website; and 3) to experiment with new code and features. We emphasize, however, that members can always confide in each other as an extra resource. From a collaboration standpoint, we have prioritized structure, organization and communication as marquee characteristics that our team must uphold. To help with this, we have appointed Ryan Liang as our leader because he has the most experience in programming. </w:t>
      </w:r>
    </w:p>
    <w:p w:rsidR="00B92458" w:rsidRPr="00030E33" w:rsidRDefault="00B92458" w:rsidP="00B92458">
      <w:pPr>
        <w:jc w:val="both"/>
        <w:rPr>
          <w:sz w:val="21"/>
          <w:szCs w:val="21"/>
        </w:rPr>
      </w:pPr>
    </w:p>
    <w:p w:rsidR="00490D75" w:rsidRDefault="00B92458" w:rsidP="00490D75">
      <w:pPr>
        <w:jc w:val="both"/>
        <w:rPr>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We decided that we need to hold weekly meetings until the end of this project. This will ensure that we have adequate time to deal with unforeseeable delays or to implement improvements. During these meetings, each member is expected to prepare and present new content, ideas, documentation or changes to the team. In addition, we have decided to set personal deadlines for our website which will precede the due date of each milestone. If, for any reason, a group member is unable to provide the necessary work requested, the rest of the group will divide and complete the work so that the project is not postponed. All components of our project will be available through shareable mediums such as Google Drive and GitHub</w:t>
      </w:r>
      <w:ins w:id="38" w:author="Ryan Liang" w:date="2017-01-30T12:53:00Z">
        <w:r>
          <w:rPr>
            <w:rStyle w:val="FootnoteReference"/>
            <w:rFonts w:ascii="Times New Roman" w:eastAsia="Times New Roman" w:hAnsi="Times New Roman" w:cs="Times New Roman"/>
            <w:sz w:val="21"/>
            <w:szCs w:val="21"/>
          </w:rPr>
          <w:footnoteReference w:id="1"/>
        </w:r>
      </w:ins>
      <w:r w:rsidRPr="00030E33">
        <w:rPr>
          <w:rFonts w:ascii="Times New Roman" w:eastAsia="Times New Roman" w:hAnsi="Times New Roman" w:cs="Times New Roman"/>
          <w:sz w:val="21"/>
          <w:szCs w:val="21"/>
        </w:rPr>
        <w:t>.</w:t>
      </w:r>
    </w:p>
    <w:p w:rsidR="00490D75" w:rsidRDefault="00490D75" w:rsidP="00490D75">
      <w:pPr>
        <w:jc w:val="both"/>
        <w:rPr>
          <w:rFonts w:ascii="Times New Roman" w:eastAsia="Times New Roman" w:hAnsi="Times New Roman" w:cs="Times New Roman"/>
          <w:sz w:val="21"/>
          <w:szCs w:val="21"/>
        </w:rPr>
      </w:pPr>
    </w:p>
    <w:p w:rsidR="00490D75" w:rsidRDefault="00490D75" w:rsidP="00490D75">
      <w:pPr>
        <w:jc w:val="both"/>
        <w:rPr>
          <w:rFonts w:ascii="Times New Roman" w:eastAsia="Times New Roman" w:hAnsi="Times New Roman" w:cs="Times New Roman"/>
          <w:sz w:val="21"/>
          <w:szCs w:val="21"/>
        </w:rPr>
      </w:pPr>
    </w:p>
    <w:p w:rsidR="00B92458" w:rsidRPr="00490D75" w:rsidRDefault="00B92458" w:rsidP="00490D75">
      <w:pPr>
        <w:jc w:val="both"/>
        <w:rPr>
          <w:rFonts w:ascii="Times New Roman" w:eastAsia="Times New Roman" w:hAnsi="Times New Roman" w:cs="Times New Roman"/>
          <w:sz w:val="21"/>
          <w:szCs w:val="21"/>
        </w:rPr>
      </w:pPr>
      <w:r>
        <w:rPr>
          <w:rFonts w:ascii="Times New Roman" w:eastAsia="Times New Roman" w:hAnsi="Times New Roman" w:cs="Times New Roman"/>
          <w:b/>
          <w:sz w:val="32"/>
          <w:szCs w:val="32"/>
        </w:rPr>
        <w:lastRenderedPageBreak/>
        <w:t>II</w:t>
      </w:r>
      <w:r w:rsidRPr="004A0329">
        <w:rPr>
          <w:rFonts w:ascii="Times New Roman" w:eastAsia="Times New Roman" w:hAnsi="Times New Roman" w:cs="Times New Roman"/>
          <w:b/>
          <w:sz w:val="32"/>
          <w:szCs w:val="32"/>
        </w:rPr>
        <w:t xml:space="preserve">. </w:t>
      </w:r>
      <w:r w:rsidRPr="002C4873">
        <w:rPr>
          <w:rFonts w:ascii="Times New Roman" w:eastAsia="Times New Roman" w:hAnsi="Times New Roman" w:cs="Times New Roman"/>
          <w:b/>
          <w:sz w:val="32"/>
          <w:szCs w:val="32"/>
        </w:rPr>
        <w:t>Site Map and Page Design</w:t>
      </w:r>
    </w:p>
    <w:p w:rsidR="00B92458" w:rsidRPr="002C4873" w:rsidRDefault="00B92458" w:rsidP="00B92458"/>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Site Map</w:t>
      </w:r>
    </w:p>
    <w:p w:rsidR="00B92458" w:rsidRDefault="00B92458" w:rsidP="00B92458">
      <w:pPr>
        <w:jc w:val="both"/>
        <w:rPr>
          <w:rFonts w:ascii="Times New Roman" w:eastAsia="Times New Roman" w:hAnsi="Times New Roman" w:cs="Times New Roman"/>
          <w:b/>
        </w:rPr>
      </w:pPr>
    </w:p>
    <w:p w:rsidR="00B92458" w:rsidRDefault="00D22C97" w:rsidP="00B92458">
      <w:pPr>
        <w:jc w:val="both"/>
        <w:rPr>
          <w:rFonts w:ascii="Times New Roman" w:eastAsia="Times New Roman" w:hAnsi="Times New Roman" w:cs="Times New Roman"/>
          <w:b/>
        </w:rPr>
      </w:pPr>
      <w:r>
        <w:object w:dxaOrig="16417" w:dyaOrig="109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4pt;height:302.8pt" o:ole="">
            <v:imagedata r:id="rId10" o:title=""/>
          </v:shape>
          <o:OLEObject Type="Embed" ProgID="Visio.Drawing.15" ShapeID="_x0000_i1025" DrawAspect="Content" ObjectID="_1551827459" r:id="rId11"/>
        </w:object>
      </w: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hAnsi="Times New Roman" w:cs="Times New Roman"/>
          <w:sz w:val="21"/>
          <w:szCs w:val="21"/>
        </w:rPr>
      </w:pPr>
      <w:r w:rsidRPr="002C4873">
        <w:rPr>
          <w:rFonts w:ascii="Times New Roman" w:eastAsia="Times New Roman" w:hAnsi="Times New Roman" w:cs="Times New Roman"/>
          <w:sz w:val="21"/>
          <w:szCs w:val="21"/>
        </w:rPr>
        <w:t xml:space="preserve">The website organization that we have decided to use is the hierarchical layout. The home page (red) and major sections (blue) comprise the navigation bar. Our target audience is the general public, so the goal is to make the design fluid and simple. We intentionally designed our website to be shallow; that is, all sections of the website can be reached with no more than two to three clicks. The cart and user sign-in/registration are not considered to be major sections, rather they are functional components that will </w:t>
      </w:r>
      <w:r>
        <w:rPr>
          <w:rFonts w:ascii="Times New Roman" w:eastAsia="Times New Roman" w:hAnsi="Times New Roman" w:cs="Times New Roman"/>
          <w:sz w:val="21"/>
          <w:szCs w:val="21"/>
        </w:rPr>
        <w:t xml:space="preserve">also </w:t>
      </w:r>
      <w:r w:rsidRPr="002C4873">
        <w:rPr>
          <w:rFonts w:ascii="Times New Roman" w:eastAsia="Times New Roman" w:hAnsi="Times New Roman" w:cs="Times New Roman"/>
          <w:sz w:val="21"/>
          <w:szCs w:val="21"/>
        </w:rPr>
        <w:t>reside in the header so that they can be accessed at any time.</w:t>
      </w:r>
      <w:r>
        <w:rPr>
          <w:rFonts w:ascii="Times New Roman" w:eastAsia="Times New Roman" w:hAnsi="Times New Roman" w:cs="Times New Roman"/>
          <w:sz w:val="21"/>
          <w:szCs w:val="21"/>
        </w:rPr>
        <w:t xml:space="preserve"> For a better quality image of the site map, please visit: </w:t>
      </w:r>
      <w:hyperlink r:id="rId12" w:history="1">
        <w:r w:rsidRPr="001A4177">
          <w:rPr>
            <w:rStyle w:val="Hyperlink"/>
            <w:rFonts w:ascii="Times New Roman" w:hAnsi="Times New Roman" w:cs="Times New Roman"/>
            <w:sz w:val="21"/>
            <w:szCs w:val="21"/>
          </w:rPr>
          <w:t>https://github.com/ericjsy/web-dev/tree/master/concept/hierarchy</w:t>
        </w:r>
      </w:hyperlink>
    </w:p>
    <w:p w:rsidR="00B92458" w:rsidRDefault="00B92458" w:rsidP="00B92458">
      <w:pPr>
        <w:jc w:val="both"/>
        <w:rPr>
          <w:rFonts w:ascii="Times New Roman" w:eastAsia="Times New Roman" w:hAnsi="Times New Roman" w:cs="Times New Roman"/>
          <w:sz w:val="21"/>
          <w:szCs w:val="21"/>
        </w:rPr>
      </w:pPr>
    </w:p>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Color Scheme</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ins w:id="40" w:author="Eric Sy" w:date="2017-02-17T00:17:00Z"/>
          <w:rFonts w:ascii="Times New Roman" w:eastAsia="Times New Roman" w:hAnsi="Times New Roman" w:cs="Times New Roman"/>
          <w:sz w:val="21"/>
          <w:szCs w:val="21"/>
        </w:rPr>
      </w:pPr>
      <w:ins w:id="41" w:author="Eric Sy" w:date="2017-02-17T00:19:00Z">
        <w:r>
          <w:rPr>
            <w:rFonts w:ascii="Times New Roman" w:eastAsia="Times New Roman" w:hAnsi="Times New Roman" w:cs="Times New Roman"/>
            <w:sz w:val="21"/>
            <w:szCs w:val="21"/>
          </w:rPr>
          <w:t>Without question, the topic that required the most debate was the color scheme</w:t>
        </w:r>
      </w:ins>
      <w:ins w:id="42" w:author="Eric Sy" w:date="2017-02-17T00:26:00Z">
        <w:r>
          <w:rPr>
            <w:rFonts w:ascii="Times New Roman" w:eastAsia="Times New Roman" w:hAnsi="Times New Roman" w:cs="Times New Roman"/>
            <w:sz w:val="21"/>
            <w:szCs w:val="21"/>
          </w:rPr>
          <w:t xml:space="preserve"> as e</w:t>
        </w:r>
      </w:ins>
      <w:ins w:id="43" w:author="Eric Sy" w:date="2017-02-17T00:20:00Z">
        <w:r>
          <w:rPr>
            <w:rFonts w:ascii="Times New Roman" w:eastAsia="Times New Roman" w:hAnsi="Times New Roman" w:cs="Times New Roman"/>
            <w:sz w:val="21"/>
            <w:szCs w:val="21"/>
          </w:rPr>
          <w:t>ach member had their own preference— some lik</w:t>
        </w:r>
      </w:ins>
      <w:ins w:id="44" w:author="Eric Sy" w:date="2017-02-17T00:21:00Z">
        <w:r>
          <w:rPr>
            <w:rFonts w:ascii="Times New Roman" w:eastAsia="Times New Roman" w:hAnsi="Times New Roman" w:cs="Times New Roman"/>
            <w:sz w:val="21"/>
            <w:szCs w:val="21"/>
          </w:rPr>
          <w:t>ed</w:t>
        </w:r>
      </w:ins>
      <w:ins w:id="45" w:author="Eric Sy" w:date="2017-02-17T00:20:00Z">
        <w:r>
          <w:rPr>
            <w:rFonts w:ascii="Times New Roman" w:eastAsia="Times New Roman" w:hAnsi="Times New Roman" w:cs="Times New Roman"/>
            <w:sz w:val="21"/>
            <w:szCs w:val="21"/>
          </w:rPr>
          <w:t xml:space="preserve"> </w:t>
        </w:r>
      </w:ins>
      <w:ins w:id="46" w:author="Eric Sy" w:date="2017-02-17T00:21:00Z">
        <w:r>
          <w:rPr>
            <w:rFonts w:ascii="Times New Roman" w:eastAsia="Times New Roman" w:hAnsi="Times New Roman" w:cs="Times New Roman"/>
            <w:sz w:val="21"/>
            <w:szCs w:val="21"/>
          </w:rPr>
          <w:t>having many</w:t>
        </w:r>
      </w:ins>
      <w:ins w:id="47" w:author="Eric Sy" w:date="2017-02-17T00:17:00Z">
        <w:r>
          <w:rPr>
            <w:rFonts w:ascii="Times New Roman" w:eastAsia="Times New Roman" w:hAnsi="Times New Roman" w:cs="Times New Roman"/>
            <w:sz w:val="21"/>
            <w:szCs w:val="21"/>
          </w:rPr>
          <w:t xml:space="preserve"> bright colors</w:t>
        </w:r>
      </w:ins>
      <w:ins w:id="48" w:author="Eric Sy" w:date="2017-02-17T00:18:00Z">
        <w:r>
          <w:rPr>
            <w:rFonts w:ascii="Times New Roman" w:eastAsia="Times New Roman" w:hAnsi="Times New Roman" w:cs="Times New Roman"/>
            <w:sz w:val="21"/>
            <w:szCs w:val="21"/>
          </w:rPr>
          <w:t xml:space="preserve"> while others </w:t>
        </w:r>
      </w:ins>
      <w:ins w:id="49" w:author="Eric Sy" w:date="2017-02-17T00:21:00Z">
        <w:r>
          <w:rPr>
            <w:rFonts w:ascii="Times New Roman" w:eastAsia="Times New Roman" w:hAnsi="Times New Roman" w:cs="Times New Roman"/>
            <w:sz w:val="21"/>
            <w:szCs w:val="21"/>
          </w:rPr>
          <w:t>preferred</w:t>
        </w:r>
      </w:ins>
      <w:ins w:id="50" w:author="Eric Sy" w:date="2017-02-17T00:18:00Z">
        <w:r>
          <w:rPr>
            <w:rFonts w:ascii="Times New Roman" w:eastAsia="Times New Roman" w:hAnsi="Times New Roman" w:cs="Times New Roman"/>
            <w:sz w:val="21"/>
            <w:szCs w:val="21"/>
          </w:rPr>
          <w:t xml:space="preserve"> simple 2-tone websites</w:t>
        </w:r>
      </w:ins>
      <w:ins w:id="51" w:author="Eric Sy" w:date="2017-02-17T00:20:00Z">
        <w:r>
          <w:rPr>
            <w:rFonts w:ascii="Times New Roman" w:eastAsia="Times New Roman" w:hAnsi="Times New Roman" w:cs="Times New Roman"/>
            <w:sz w:val="21"/>
            <w:szCs w:val="21"/>
          </w:rPr>
          <w:t>.</w:t>
        </w:r>
      </w:ins>
      <w:ins w:id="52" w:author="Eric Sy" w:date="2017-02-17T00:21:00Z">
        <w:r>
          <w:rPr>
            <w:rFonts w:ascii="Times New Roman" w:eastAsia="Times New Roman" w:hAnsi="Times New Roman" w:cs="Times New Roman"/>
            <w:sz w:val="21"/>
            <w:szCs w:val="21"/>
          </w:rPr>
          <w:t xml:space="preserve"> </w:t>
        </w:r>
      </w:ins>
      <w:ins w:id="53" w:author="Eric Sy" w:date="2017-02-17T00:23:00Z">
        <w:r>
          <w:rPr>
            <w:rFonts w:ascii="Times New Roman" w:eastAsia="Times New Roman" w:hAnsi="Times New Roman" w:cs="Times New Roman"/>
            <w:sz w:val="21"/>
            <w:szCs w:val="21"/>
          </w:rPr>
          <w:t xml:space="preserve">In the end, we </w:t>
        </w:r>
      </w:ins>
      <w:ins w:id="54" w:author="Eric Sy" w:date="2017-02-17T00:24:00Z">
        <w:r>
          <w:rPr>
            <w:rFonts w:ascii="Times New Roman" w:eastAsia="Times New Roman" w:hAnsi="Times New Roman" w:cs="Times New Roman"/>
            <w:sz w:val="21"/>
            <w:szCs w:val="21"/>
          </w:rPr>
          <w:t>narrowed down our color choices to red</w:t>
        </w:r>
      </w:ins>
      <w:ins w:id="55" w:author="Eric Sy" w:date="2017-02-17T00:30:00Z">
        <w:r>
          <w:rPr>
            <w:rFonts w:ascii="Times New Roman" w:eastAsia="Times New Roman" w:hAnsi="Times New Roman" w:cs="Times New Roman"/>
            <w:sz w:val="21"/>
            <w:szCs w:val="21"/>
          </w:rPr>
          <w:t xml:space="preserve"> </w:t>
        </w:r>
      </w:ins>
      <w:ins w:id="56" w:author="Eric Sy" w:date="2017-02-17T00:32:00Z">
        <w:r>
          <w:rPr>
            <w:rFonts w:ascii="Times New Roman" w:eastAsia="Times New Roman" w:hAnsi="Times New Roman" w:cs="Times New Roman"/>
            <w:sz w:val="21"/>
            <w:szCs w:val="21"/>
          </w:rPr>
          <w:t xml:space="preserve">and </w:t>
        </w:r>
      </w:ins>
      <w:ins w:id="57" w:author="Eric Sy" w:date="2017-02-17T00:24:00Z">
        <w:r>
          <w:rPr>
            <w:rFonts w:ascii="Times New Roman" w:eastAsia="Times New Roman" w:hAnsi="Times New Roman" w:cs="Times New Roman"/>
            <w:sz w:val="21"/>
            <w:szCs w:val="21"/>
          </w:rPr>
          <w:t>blue</w:t>
        </w:r>
      </w:ins>
      <w:ins w:id="58" w:author="Eric Sy" w:date="2017-02-17T00:32:00Z">
        <w:r>
          <w:rPr>
            <w:rFonts w:ascii="Times New Roman" w:eastAsia="Times New Roman" w:hAnsi="Times New Roman" w:cs="Times New Roman"/>
            <w:sz w:val="21"/>
            <w:szCs w:val="21"/>
          </w:rPr>
          <w:t>. The former represents passion and love while the latter</w:t>
        </w:r>
      </w:ins>
      <w:ins w:id="59" w:author="Eric Sy" w:date="2017-02-17T00:31:00Z">
        <w:r>
          <w:rPr>
            <w:rFonts w:ascii="Times New Roman" w:eastAsia="Times New Roman" w:hAnsi="Times New Roman" w:cs="Times New Roman"/>
            <w:sz w:val="21"/>
            <w:szCs w:val="21"/>
          </w:rPr>
          <w:t xml:space="preserve"> </w:t>
        </w:r>
      </w:ins>
      <w:ins w:id="60" w:author="Eric Sy" w:date="2017-02-17T00:32:00Z">
        <w:r>
          <w:rPr>
            <w:rFonts w:ascii="Times New Roman" w:eastAsia="Times New Roman" w:hAnsi="Times New Roman" w:cs="Times New Roman"/>
            <w:sz w:val="21"/>
            <w:szCs w:val="21"/>
          </w:rPr>
          <w:t xml:space="preserve">represents </w:t>
        </w:r>
      </w:ins>
      <w:ins w:id="61" w:author="Eric Sy" w:date="2017-02-17T00:31:00Z">
        <w:r>
          <w:rPr>
            <w:rFonts w:ascii="Times New Roman" w:eastAsia="Times New Roman" w:hAnsi="Times New Roman" w:cs="Times New Roman"/>
            <w:sz w:val="21"/>
            <w:szCs w:val="21"/>
          </w:rPr>
          <w:t>serenity</w:t>
        </w:r>
      </w:ins>
      <w:ins w:id="62" w:author="Eric Sy" w:date="2017-02-17T00:24:00Z">
        <w:r>
          <w:rPr>
            <w:rFonts w:ascii="Times New Roman" w:eastAsia="Times New Roman" w:hAnsi="Times New Roman" w:cs="Times New Roman"/>
            <w:sz w:val="21"/>
            <w:szCs w:val="21"/>
          </w:rPr>
          <w:t xml:space="preserve">. After browsing through many pictures of desserts, we noticed that </w:t>
        </w:r>
      </w:ins>
      <w:ins w:id="63" w:author="Eric Sy" w:date="2017-02-17T00:28:00Z">
        <w:r>
          <w:rPr>
            <w:rFonts w:ascii="Times New Roman" w:eastAsia="Times New Roman" w:hAnsi="Times New Roman" w:cs="Times New Roman"/>
            <w:sz w:val="21"/>
            <w:szCs w:val="21"/>
          </w:rPr>
          <w:t>many</w:t>
        </w:r>
      </w:ins>
      <w:ins w:id="64" w:author="Eric Sy" w:date="2017-02-17T00:24:00Z">
        <w:r>
          <w:rPr>
            <w:rFonts w:ascii="Times New Roman" w:eastAsia="Times New Roman" w:hAnsi="Times New Roman" w:cs="Times New Roman"/>
            <w:sz w:val="21"/>
            <w:szCs w:val="21"/>
          </w:rPr>
          <w:t xml:space="preserve"> </w:t>
        </w:r>
      </w:ins>
      <w:ins w:id="65" w:author="Eric Sy" w:date="2017-02-17T00:25:00Z">
        <w:r>
          <w:rPr>
            <w:rFonts w:ascii="Times New Roman" w:eastAsia="Times New Roman" w:hAnsi="Times New Roman" w:cs="Times New Roman"/>
            <w:sz w:val="21"/>
            <w:szCs w:val="21"/>
          </w:rPr>
          <w:t xml:space="preserve">photographs </w:t>
        </w:r>
      </w:ins>
      <w:ins w:id="66" w:author="Eric Sy" w:date="2017-02-17T00:27:00Z">
        <w:r>
          <w:rPr>
            <w:rFonts w:ascii="Times New Roman" w:eastAsia="Times New Roman" w:hAnsi="Times New Roman" w:cs="Times New Roman"/>
            <w:sz w:val="21"/>
            <w:szCs w:val="21"/>
          </w:rPr>
          <w:t>had darker shades (chocolates)</w:t>
        </w:r>
      </w:ins>
      <w:ins w:id="67" w:author="Eric Sy" w:date="2017-02-17T00:28:00Z">
        <w:r>
          <w:rPr>
            <w:rFonts w:ascii="Times New Roman" w:eastAsia="Times New Roman" w:hAnsi="Times New Roman" w:cs="Times New Roman"/>
            <w:sz w:val="21"/>
            <w:szCs w:val="21"/>
          </w:rPr>
          <w:t xml:space="preserve">. We also noticed red more often (raspberries, strawberries, </w:t>
        </w:r>
      </w:ins>
      <w:ins w:id="68" w:author="Eric Sy" w:date="2017-02-17T00:29:00Z">
        <w:r>
          <w:rPr>
            <w:rFonts w:ascii="Times New Roman" w:eastAsia="Times New Roman" w:hAnsi="Times New Roman" w:cs="Times New Roman"/>
            <w:sz w:val="21"/>
            <w:szCs w:val="21"/>
          </w:rPr>
          <w:t xml:space="preserve">cherries </w:t>
        </w:r>
      </w:ins>
      <w:ins w:id="69" w:author="Eric Sy" w:date="2017-02-17T00:28:00Z">
        <w:r>
          <w:rPr>
            <w:rFonts w:ascii="Times New Roman" w:eastAsia="Times New Roman" w:hAnsi="Times New Roman" w:cs="Times New Roman"/>
            <w:sz w:val="21"/>
            <w:szCs w:val="21"/>
          </w:rPr>
          <w:t>etc.)</w:t>
        </w:r>
      </w:ins>
      <w:ins w:id="70" w:author="Eric Sy" w:date="2017-02-17T00:29:00Z">
        <w:r>
          <w:rPr>
            <w:rFonts w:ascii="Times New Roman" w:eastAsia="Times New Roman" w:hAnsi="Times New Roman" w:cs="Times New Roman"/>
            <w:sz w:val="21"/>
            <w:szCs w:val="21"/>
          </w:rPr>
          <w:t xml:space="preserve"> compared to blue (blueberries). These were the leading factors that helped </w:t>
        </w:r>
      </w:ins>
      <w:ins w:id="71" w:author="Eric Sy" w:date="2017-02-17T00:34:00Z">
        <w:r>
          <w:rPr>
            <w:rFonts w:ascii="Times New Roman" w:eastAsia="Times New Roman" w:hAnsi="Times New Roman" w:cs="Times New Roman"/>
            <w:sz w:val="21"/>
            <w:szCs w:val="21"/>
          </w:rPr>
          <w:t>us decide our current color scheme.</w:t>
        </w:r>
      </w:ins>
    </w:p>
    <w:p w:rsidR="00B92458" w:rsidRDefault="00B92458" w:rsidP="00B92458">
      <w:pPr>
        <w:jc w:val="both"/>
        <w:rPr>
          <w:ins w:id="72" w:author="Eric Sy" w:date="2017-02-17T00:17:00Z"/>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ins w:id="73" w:author="Eric Sy" w:date="2017-02-17T00:34:00Z">
        <w:r>
          <w:rPr>
            <w:rFonts w:ascii="Times New Roman" w:eastAsia="Times New Roman" w:hAnsi="Times New Roman" w:cs="Times New Roman"/>
            <w:sz w:val="21"/>
            <w:szCs w:val="21"/>
          </w:rPr>
          <w:t xml:space="preserve">From a design standpoint, the </w:t>
        </w:r>
      </w:ins>
      <w:del w:id="74" w:author="Eric Sy" w:date="2017-02-17T00:34:00Z">
        <w:r w:rsidRPr="009C2C01" w:rsidDel="00DE5948">
          <w:rPr>
            <w:rFonts w:ascii="Times New Roman" w:eastAsia="Times New Roman" w:hAnsi="Times New Roman" w:cs="Times New Roman"/>
            <w:sz w:val="21"/>
            <w:szCs w:val="21"/>
          </w:rPr>
          <w:delText>The</w:delText>
        </w:r>
      </w:del>
      <w:r w:rsidRPr="009C2C01">
        <w:rPr>
          <w:rFonts w:ascii="Times New Roman" w:eastAsia="Times New Roman" w:hAnsi="Times New Roman" w:cs="Times New Roman"/>
          <w:sz w:val="21"/>
          <w:szCs w:val="21"/>
        </w:rPr>
        <w:t xml:space="preserve"> color palette that we will use is easy on the eyes. It exhibits less distracting tones to draw the user’s attention to images. The </w:t>
      </w:r>
      <w:r>
        <w:rPr>
          <w:rFonts w:ascii="Times New Roman" w:eastAsia="Times New Roman" w:hAnsi="Times New Roman" w:cs="Times New Roman"/>
          <w:sz w:val="21"/>
          <w:szCs w:val="21"/>
        </w:rPr>
        <w:t>header and footer will be dark</w:t>
      </w:r>
      <w:r w:rsidRPr="009C2C01">
        <w:rPr>
          <w:rFonts w:ascii="Times New Roman" w:eastAsia="Times New Roman" w:hAnsi="Times New Roman" w:cs="Times New Roman"/>
          <w:sz w:val="21"/>
          <w:szCs w:val="21"/>
        </w:rPr>
        <w:t xml:space="preserve"> to emphasize the navigational tools while the content section will be lighter. It has a good contrast between text and background so that the writing is legible. Note that this color scheme follows the W3C WCAG 2.0 guidelines for large and small text!</w:t>
      </w:r>
    </w:p>
    <w:p w:rsidR="00B92458" w:rsidRPr="002C4873" w:rsidRDefault="00B92458" w:rsidP="00B92458">
      <w:pPr>
        <w:jc w:val="both"/>
        <w:rPr>
          <w:rFonts w:ascii="Times New Roman" w:eastAsia="Times New Roman" w:hAnsi="Times New Roman" w:cs="Times New Roman"/>
          <w:sz w:val="21"/>
          <w:szCs w:val="21"/>
        </w:rPr>
      </w:pPr>
    </w:p>
    <w:p w:rsidR="00B92458" w:rsidRDefault="00B92458" w:rsidP="00B92458">
      <w:pPr>
        <w:keepNext/>
        <w:jc w:val="both"/>
      </w:pPr>
      <w:r w:rsidRPr="009C2C01">
        <w:rPr>
          <w:rFonts w:ascii="Times New Roman" w:eastAsia="Times New Roman" w:hAnsi="Times New Roman" w:cs="Times New Roman"/>
          <w:b/>
          <w:noProof/>
          <w:lang w:val="en-US"/>
        </w:rPr>
        <w:drawing>
          <wp:inline distT="0" distB="0" distL="0" distR="0" wp14:anchorId="23B2F2CD" wp14:editId="23195DAB">
            <wp:extent cx="5731510" cy="3340339"/>
            <wp:effectExtent l="0" t="0" r="2540" b="0"/>
            <wp:docPr id="1" name="Picture 1" descr="C:\Users\Eric\Desktop\BCIT\Term 1\COMP 1536 - Intro to Web Development\Team Project\web-dev\views\sample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Desktop\BCIT\Term 1\COMP 1536 - Intro to Web Development\Team Project\web-dev\views\sampleColo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340339"/>
                    </a:xfrm>
                    <a:prstGeom prst="rect">
                      <a:avLst/>
                    </a:prstGeom>
                    <a:noFill/>
                    <a:ln>
                      <a:noFill/>
                    </a:ln>
                  </pic:spPr>
                </pic:pic>
              </a:graphicData>
            </a:graphic>
          </wp:inline>
        </w:drawing>
      </w:r>
    </w:p>
    <w:p w:rsidR="00B92458" w:rsidRDefault="00B92458" w:rsidP="00B92458">
      <w:pPr>
        <w:pStyle w:val="Caption"/>
        <w:jc w:val="both"/>
        <w:rPr>
          <w:rFonts w:ascii="Times New Roman" w:eastAsia="Times New Roman" w:hAnsi="Times New Roman" w:cs="Times New Roman"/>
          <w:b/>
          <w:sz w:val="28"/>
          <w:szCs w:val="28"/>
        </w:rPr>
      </w:pPr>
      <w:r>
        <w:t>Note that this is used to represent the color scheme so the content is negligible. Body background: #F5CeFF; header background: #9B3417; body text color: #90423C; and header text color: #F7D0BB.</w:t>
      </w:r>
    </w:p>
    <w:p w:rsidR="00B92458" w:rsidRDefault="00B92458" w:rsidP="00B92458">
      <w:pPr>
        <w:jc w:val="both"/>
        <w:rPr>
          <w:ins w:id="75" w:author="Eric Sy" w:date="2017-02-17T00:34:00Z"/>
          <w:rFonts w:ascii="Times New Roman" w:eastAsia="Times New Roman" w:hAnsi="Times New Roman" w:cs="Times New Roman"/>
          <w:sz w:val="21"/>
          <w:szCs w:val="21"/>
        </w:rPr>
      </w:pPr>
      <w:ins w:id="76" w:author="Eric Sy" w:date="2017-02-17T00:38:00Z">
        <w:r>
          <w:rPr>
            <w:rFonts w:ascii="Times New Roman" w:eastAsia="Times New Roman" w:hAnsi="Times New Roman" w:cs="Times New Roman"/>
            <w:sz w:val="21"/>
            <w:szCs w:val="21"/>
          </w:rPr>
          <w:t>As this topic was a subject on much discussion and critique, p</w:t>
        </w:r>
      </w:ins>
      <w:ins w:id="77" w:author="Eric Sy" w:date="2017-02-17T00:34:00Z">
        <w:r>
          <w:rPr>
            <w:rFonts w:ascii="Times New Roman" w:eastAsia="Times New Roman" w:hAnsi="Times New Roman" w:cs="Times New Roman"/>
            <w:sz w:val="21"/>
            <w:szCs w:val="21"/>
          </w:rPr>
          <w:t xml:space="preserve">lease </w:t>
        </w:r>
      </w:ins>
      <w:ins w:id="78" w:author="Eric Sy" w:date="2017-02-17T00:35:00Z">
        <w:r>
          <w:rPr>
            <w:rFonts w:ascii="Times New Roman" w:eastAsia="Times New Roman" w:hAnsi="Times New Roman" w:cs="Times New Roman"/>
            <w:sz w:val="21"/>
            <w:szCs w:val="21"/>
          </w:rPr>
          <w:t>see</w:t>
        </w:r>
      </w:ins>
      <w:ins w:id="79" w:author="Eric Sy" w:date="2017-02-17T00:34:00Z">
        <w:r>
          <w:rPr>
            <w:rFonts w:ascii="Times New Roman" w:eastAsia="Times New Roman" w:hAnsi="Times New Roman" w:cs="Times New Roman"/>
            <w:sz w:val="21"/>
            <w:szCs w:val="21"/>
          </w:rPr>
          <w:t xml:space="preserve"> the A/B Testing section for notes on the color scheme.</w:t>
        </w:r>
      </w:ins>
      <w:ins w:id="80" w:author="Eric Sy" w:date="2017-02-17T00:38:00Z">
        <w:r>
          <w:rPr>
            <w:rFonts w:ascii="Times New Roman" w:eastAsia="Times New Roman" w:hAnsi="Times New Roman" w:cs="Times New Roman"/>
            <w:sz w:val="21"/>
            <w:szCs w:val="21"/>
          </w:rPr>
          <w:t xml:space="preserve"> It has been revised.</w:t>
        </w:r>
      </w:ins>
    </w:p>
    <w:p w:rsidR="00B92458" w:rsidRDefault="00B92458" w:rsidP="00B92458">
      <w:pPr>
        <w:jc w:val="both"/>
        <w:rPr>
          <w:rFonts w:ascii="Times New Roman" w:eastAsia="Times New Roman" w:hAnsi="Times New Roman" w:cs="Times New Roman"/>
          <w:sz w:val="21"/>
          <w:szCs w:val="21"/>
        </w:rPr>
      </w:pPr>
    </w:p>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Wireframes</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Style w:val="Hyperlink"/>
          <w:rFonts w:ascii="Times New Roman" w:eastAsia="Times New Roman" w:hAnsi="Times New Roman" w:cs="Times New Roman"/>
          <w:sz w:val="21"/>
          <w:szCs w:val="21"/>
        </w:rPr>
      </w:pPr>
      <w:r w:rsidRPr="00FE115F">
        <w:rPr>
          <w:rFonts w:ascii="Times New Roman" w:eastAsia="Times New Roman" w:hAnsi="Times New Roman" w:cs="Times New Roman"/>
          <w:sz w:val="21"/>
          <w:szCs w:val="21"/>
        </w:rPr>
        <w:t>The features we have included may be ambitious. Whether or not this is outside of the scope of this class is yet to be determined. We will add and remove features as necessary</w:t>
      </w:r>
      <w:r>
        <w:rPr>
          <w:rFonts w:ascii="Times New Roman" w:eastAsia="Times New Roman" w:hAnsi="Times New Roman" w:cs="Times New Roman"/>
          <w:sz w:val="21"/>
          <w:szCs w:val="21"/>
        </w:rPr>
        <w:t xml:space="preserve">, but the main components (Home, About Us, Products, Catering and Contact Us) are unlikely to undergo drastic changes. Also note that the ‘blank’ areas in our wireframes will either be filled in with additional information or will not exist in the final product. For a better-quality image of the wireframes, please visit: </w:t>
      </w:r>
      <w:hyperlink r:id="rId14" w:history="1">
        <w:r w:rsidRPr="001A4177">
          <w:rPr>
            <w:rStyle w:val="Hyperlink"/>
            <w:rFonts w:ascii="Times New Roman" w:eastAsia="Times New Roman" w:hAnsi="Times New Roman" w:cs="Times New Roman"/>
            <w:sz w:val="21"/>
            <w:szCs w:val="21"/>
          </w:rPr>
          <w:t>https://github.com/ericjsy/web-dev/tree/master/concept/wireframes</w:t>
        </w:r>
      </w:hyperlink>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ins w:id="81" w:author="Eric Sy" w:date="2017-02-17T00:36:00Z"/>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Our wireframe designs are set to a fluid website layout so that it adjusts to the user screen size and resolution. Users will be able to see a similar page on most browsers and mobile devices since our elements are not fixed but fluid. All elements are fluid except for the following: 1) on the products page, the products in the table may shift accordingly to fill the screen so that the displayed images are not too stretched out or cause the page to be too long; 2) on the cart page, the running total and the checkout button will be relative to the centre of the screen so that a long page of cart purchases will not require the user to scroll up to purchase; and 3) the back-to-top button will remain fixed in the bottom right corner so that users will be able to reach the top of the page regardless of their position on the page. </w:t>
      </w:r>
    </w:p>
    <w:p w:rsidR="00B92458" w:rsidRDefault="00B92458" w:rsidP="00B92458">
      <w:pPr>
        <w:jc w:val="both"/>
        <w:rPr>
          <w:ins w:id="82" w:author="Eric Sy" w:date="2017-02-17T00:36:00Z"/>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ins w:id="83" w:author="Eric Sy" w:date="2017-02-17T00:36:00Z">
        <w:r>
          <w:rPr>
            <w:rFonts w:ascii="Times New Roman" w:eastAsia="Times New Roman" w:hAnsi="Times New Roman" w:cs="Times New Roman"/>
            <w:sz w:val="21"/>
            <w:szCs w:val="21"/>
          </w:rPr>
          <w:t>Please see the Prototype section for notes on the website layout as it has been revised</w:t>
        </w:r>
      </w:ins>
      <w:ins w:id="84" w:author="Eric Sy" w:date="2017-02-17T00:46:00Z">
        <w:r>
          <w:rPr>
            <w:rFonts w:ascii="Times New Roman" w:eastAsia="Times New Roman" w:hAnsi="Times New Roman" w:cs="Times New Roman"/>
            <w:sz w:val="21"/>
            <w:szCs w:val="21"/>
          </w:rPr>
          <w:t xml:space="preserve"> since the creation of our template.html</w:t>
        </w:r>
      </w:ins>
      <w:ins w:id="85" w:author="Eric Sy" w:date="2017-02-17T00:36:00Z">
        <w:r>
          <w:rPr>
            <w:rFonts w:ascii="Times New Roman" w:eastAsia="Times New Roman" w:hAnsi="Times New Roman" w:cs="Times New Roman"/>
            <w:sz w:val="21"/>
            <w:szCs w:val="21"/>
          </w:rPr>
          <w:t>. It will retain some elements of fluid</w:t>
        </w:r>
      </w:ins>
      <w:ins w:id="86" w:author="Eric Sy" w:date="2017-02-17T00:37:00Z">
        <w:r>
          <w:rPr>
            <w:rFonts w:ascii="Times New Roman" w:eastAsia="Times New Roman" w:hAnsi="Times New Roman" w:cs="Times New Roman"/>
            <w:sz w:val="21"/>
            <w:szCs w:val="21"/>
          </w:rPr>
          <w:t>i</w:t>
        </w:r>
      </w:ins>
      <w:ins w:id="87" w:author="Eric Sy" w:date="2017-02-17T00:36:00Z">
        <w:r>
          <w:rPr>
            <w:rFonts w:ascii="Times New Roman" w:eastAsia="Times New Roman" w:hAnsi="Times New Roman" w:cs="Times New Roman"/>
            <w:sz w:val="21"/>
            <w:szCs w:val="21"/>
          </w:rPr>
          <w:t>ty</w:t>
        </w:r>
      </w:ins>
      <w:ins w:id="88" w:author="Eric Sy" w:date="2017-02-17T00:37:00Z">
        <w:r>
          <w:rPr>
            <w:rFonts w:ascii="Times New Roman" w:eastAsia="Times New Roman" w:hAnsi="Times New Roman" w:cs="Times New Roman"/>
            <w:sz w:val="21"/>
            <w:szCs w:val="21"/>
          </w:rPr>
          <w:t xml:space="preserve"> outlined above by setting the widths to percentage values.</w:t>
        </w:r>
      </w:ins>
      <w:ins w:id="89" w:author="Eric Sy" w:date="2017-02-17T00:36:00Z">
        <w:r>
          <w:rPr>
            <w:rFonts w:ascii="Times New Roman" w:eastAsia="Times New Roman" w:hAnsi="Times New Roman" w:cs="Times New Roman"/>
            <w:sz w:val="21"/>
            <w:szCs w:val="21"/>
          </w:rPr>
          <w:t xml:space="preserve"> </w:t>
        </w:r>
      </w:ins>
    </w:p>
    <w:p w:rsidR="00B92458" w:rsidRDefault="00B92458" w:rsidP="00B92458">
      <w:pPr>
        <w:jc w:val="both"/>
        <w:rPr>
          <w:rFonts w:ascii="Times New Roman" w:eastAsia="Times New Roman" w:hAnsi="Times New Roman" w:cs="Times New Roman"/>
          <w:sz w:val="21"/>
          <w:szCs w:val="21"/>
        </w:rPr>
      </w:pPr>
    </w:p>
    <w:p w:rsidR="006F2C76" w:rsidRDefault="006F2C76" w:rsidP="00B92458">
      <w:pPr>
        <w:jc w:val="both"/>
        <w:rPr>
          <w:rFonts w:ascii="Times New Roman" w:eastAsia="Times New Roman" w:hAnsi="Times New Roman" w:cs="Times New Roman"/>
          <w:sz w:val="21"/>
          <w:szCs w:val="21"/>
        </w:rPr>
      </w:pPr>
    </w:p>
    <w:p w:rsidR="006F2C76" w:rsidRDefault="006F2C76" w:rsidP="00B92458">
      <w:pPr>
        <w:jc w:val="both"/>
        <w:rPr>
          <w:rFonts w:ascii="Times New Roman" w:eastAsia="Times New Roman" w:hAnsi="Times New Roman" w:cs="Times New Roman"/>
          <w:sz w:val="21"/>
          <w:szCs w:val="21"/>
        </w:rPr>
      </w:pPr>
    </w:p>
    <w:p w:rsidR="006F2C76" w:rsidRDefault="006F2C76" w:rsidP="00B92458">
      <w:pPr>
        <w:jc w:val="both"/>
        <w:rPr>
          <w:rFonts w:ascii="Times New Roman" w:eastAsia="Times New Roman" w:hAnsi="Times New Roman" w:cs="Times New Roman"/>
          <w:sz w:val="21"/>
          <w:szCs w:val="21"/>
        </w:rPr>
      </w:pPr>
    </w:p>
    <w:p w:rsidR="00B92458" w:rsidRPr="004C4FDB" w:rsidRDefault="00B92458" w:rsidP="00B92458">
      <w:pPr>
        <w:jc w:val="both"/>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Home Page</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goal of the home page is to quickly grab the attention of customers. We will do this by having the home page load to only the header and the slideshow. This acts like a cover page: it minimizes negative space, visually draws users in to our products and gives them the option to quickly select any page on the navigation bar. The navigation bar will be horizontal and in close proximity to make navigation easier. </w:t>
      </w:r>
      <w:r>
        <w:rPr>
          <w:rFonts w:ascii="Times New Roman" w:eastAsia="Times New Roman" w:hAnsi="Times New Roman" w:cs="Times New Roman"/>
          <w:sz w:val="21"/>
          <w:szCs w:val="21"/>
        </w:rPr>
        <w:t>The header</w:t>
      </w:r>
      <w:r w:rsidRPr="007D1069">
        <w:rPr>
          <w:rFonts w:ascii="Times New Roman" w:eastAsia="Times New Roman" w:hAnsi="Times New Roman" w:cs="Times New Roman"/>
          <w:sz w:val="21"/>
          <w:szCs w:val="21"/>
        </w:rPr>
        <w:t xml:space="preserve"> will auto-hide upon scrolling and re-appear if the user hovers over the top section</w:t>
      </w:r>
      <w:r>
        <w:rPr>
          <w:rFonts w:ascii="Times New Roman" w:eastAsia="Times New Roman" w:hAnsi="Times New Roman" w:cs="Times New Roman"/>
          <w:sz w:val="21"/>
          <w:szCs w:val="21"/>
        </w:rPr>
        <w:t xml:space="preserve"> of the page</w:t>
      </w:r>
      <w:r w:rsidRPr="007D1069">
        <w:rPr>
          <w:rFonts w:ascii="Times New Roman" w:eastAsia="Times New Roman" w:hAnsi="Times New Roman" w:cs="Times New Roman"/>
          <w:sz w:val="21"/>
          <w:szCs w:val="21"/>
        </w:rPr>
        <w:t xml:space="preserve"> with their cursor. This feature is to help reduce clutter. Finally, we opted to go with a single column wireframe so that we are able to maximize th</w:t>
      </w:r>
      <w:r>
        <w:rPr>
          <w:rFonts w:ascii="Times New Roman" w:eastAsia="Times New Roman" w:hAnsi="Times New Roman" w:cs="Times New Roman"/>
          <w:sz w:val="21"/>
          <w:szCs w:val="21"/>
        </w:rPr>
        <w:t>e horizontal space for content.</w:t>
      </w:r>
    </w:p>
    <w:p w:rsidR="00B92458" w:rsidRDefault="004873DF" w:rsidP="004873DF">
      <w:pPr>
        <w:jc w:val="center"/>
      </w:pPr>
      <w:r>
        <w:object w:dxaOrig="11241" w:dyaOrig="16193">
          <v:shape id="_x0000_i1055" type="#_x0000_t75" style="width:366.4pt;height:527.2pt" o:ole="">
            <v:imagedata r:id="rId15" o:title=""/>
          </v:shape>
          <o:OLEObject Type="Embed" ProgID="Visio.Drawing.15" ShapeID="_x0000_i1055" DrawAspect="Content" ObjectID="_1551827460" r:id="rId16"/>
        </w:object>
      </w:r>
    </w:p>
    <w:p w:rsidR="00C35AB7" w:rsidRDefault="00C35AB7" w:rsidP="004873DF">
      <w:pPr>
        <w:jc w:val="center"/>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b/>
          <w:sz w:val="21"/>
          <w:szCs w:val="21"/>
        </w:rPr>
      </w:pPr>
      <w:r w:rsidRPr="004C4FDB">
        <w:rPr>
          <w:rFonts w:ascii="Times New Roman" w:eastAsia="Times New Roman" w:hAnsi="Times New Roman" w:cs="Times New Roman"/>
          <w:b/>
          <w:sz w:val="21"/>
          <w:szCs w:val="21"/>
        </w:rPr>
        <w:lastRenderedPageBreak/>
        <w:t>About Us</w:t>
      </w:r>
    </w:p>
    <w:p w:rsidR="00B92458" w:rsidRPr="004C4FDB"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about us page will use as much of the content section as possible. We want there to be a good ratio between images and text. We are proud of our roots, accomplishments and contributors, so we do not want to be stingy with the amount of information here. </w:t>
      </w:r>
    </w:p>
    <w:p w:rsidR="00B92458" w:rsidRDefault="00B92458" w:rsidP="00B92458">
      <w:pPr>
        <w:jc w:val="both"/>
        <w:rPr>
          <w:rFonts w:ascii="Times New Roman" w:eastAsia="Times New Roman" w:hAnsi="Times New Roman" w:cs="Times New Roman"/>
          <w:sz w:val="21"/>
          <w:szCs w:val="21"/>
        </w:rPr>
      </w:pPr>
    </w:p>
    <w:p w:rsidR="00B92458" w:rsidRDefault="00B92458" w:rsidP="0082512E">
      <w:pPr>
        <w:jc w:val="center"/>
        <w:rPr>
          <w:rFonts w:ascii="Times New Roman" w:eastAsia="Times New Roman" w:hAnsi="Times New Roman" w:cs="Times New Roman"/>
          <w:sz w:val="21"/>
          <w:szCs w:val="21"/>
        </w:rPr>
      </w:pPr>
      <w:r>
        <w:object w:dxaOrig="11436" w:dyaOrig="16225">
          <v:shape id="_x0000_i1027" type="#_x0000_t75" style="width:400.4pt;height:567.2pt" o:ole="">
            <v:imagedata r:id="rId17" o:title=""/>
          </v:shape>
          <o:OLEObject Type="Embed" ProgID="Visio.Drawing.15" ShapeID="_x0000_i1027" DrawAspect="Content" ObjectID="_1551827461" r:id="rId18"/>
        </w:object>
      </w:r>
    </w:p>
    <w:p w:rsidR="00B92458" w:rsidRPr="001E3C54" w:rsidRDefault="00B92458" w:rsidP="00B92458">
      <w:pPr>
        <w:jc w:val="both"/>
        <w:rPr>
          <w:rFonts w:ascii="Times New Roman" w:eastAsia="Times New Roman" w:hAnsi="Times New Roman" w:cs="Times New Roman"/>
          <w:b/>
          <w:sz w:val="21"/>
          <w:szCs w:val="21"/>
        </w:rPr>
      </w:pPr>
      <w:r w:rsidRPr="001E3C54">
        <w:rPr>
          <w:rFonts w:ascii="Times New Roman" w:eastAsia="Times New Roman" w:hAnsi="Times New Roman" w:cs="Times New Roman"/>
          <w:b/>
          <w:sz w:val="21"/>
          <w:szCs w:val="21"/>
        </w:rPr>
        <w:lastRenderedPageBreak/>
        <w:t>Testimonials</w:t>
      </w:r>
    </w:p>
    <w:p w:rsidR="00B92458" w:rsidRDefault="00B92458" w:rsidP="00B92458">
      <w:pPr>
        <w:jc w:val="both"/>
        <w:rPr>
          <w:rFonts w:ascii="Times New Roman" w:eastAsia="Times New Roman" w:hAnsi="Times New Roman" w:cs="Times New Roman"/>
          <w:sz w:val="21"/>
          <w:szCs w:val="21"/>
        </w:rPr>
      </w:pPr>
    </w:p>
    <w:p w:rsidR="0082512E" w:rsidRDefault="00B92458" w:rsidP="0082512E">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The sign of any good business is through customer testimonials. We would like to showcase the support of our valued customers on this page. Each testimonial will consist of an image, a block quote and a simple five-star rating. We will moderate this page</w:t>
      </w:r>
      <w:r>
        <w:rPr>
          <w:rFonts w:ascii="Times New Roman" w:eastAsia="Times New Roman" w:hAnsi="Times New Roman" w:cs="Times New Roman"/>
          <w:sz w:val="21"/>
          <w:szCs w:val="21"/>
        </w:rPr>
        <w:t xml:space="preserve"> (i.e. users will not directly upload a testimonial)</w:t>
      </w:r>
      <w:r w:rsidRPr="007D1069">
        <w:rPr>
          <w:rFonts w:ascii="Times New Roman" w:eastAsia="Times New Roman" w:hAnsi="Times New Roman" w:cs="Times New Roman"/>
          <w:sz w:val="21"/>
          <w:szCs w:val="21"/>
        </w:rPr>
        <w:t xml:space="preserve"> and </w:t>
      </w:r>
      <w:r>
        <w:rPr>
          <w:rFonts w:ascii="Times New Roman" w:eastAsia="Times New Roman" w:hAnsi="Times New Roman" w:cs="Times New Roman"/>
          <w:sz w:val="21"/>
          <w:szCs w:val="21"/>
        </w:rPr>
        <w:t>we will also update it periodically.</w:t>
      </w:r>
      <w:r w:rsidRPr="007D1069">
        <w:rPr>
          <w:rFonts w:ascii="Times New Roman" w:eastAsia="Times New Roman" w:hAnsi="Times New Roman" w:cs="Times New Roman"/>
          <w:sz w:val="21"/>
          <w:szCs w:val="21"/>
        </w:rPr>
        <w:t xml:space="preserve"> </w:t>
      </w:r>
    </w:p>
    <w:p w:rsidR="00B92458" w:rsidRDefault="00B92458" w:rsidP="0082512E">
      <w:pPr>
        <w:jc w:val="both"/>
        <w:rPr>
          <w:rFonts w:ascii="Times New Roman" w:eastAsia="Times New Roman" w:hAnsi="Times New Roman" w:cs="Times New Roman"/>
          <w:sz w:val="21"/>
          <w:szCs w:val="21"/>
        </w:rPr>
      </w:pPr>
      <w:r>
        <w:object w:dxaOrig="11241" w:dyaOrig="16224">
          <v:shape id="_x0000_i1028" type="#_x0000_t75" style="width:394.4pt;height:567.2pt" o:ole="">
            <v:imagedata r:id="rId19" o:title=""/>
          </v:shape>
          <o:OLEObject Type="Embed" ProgID="Visio.Drawing.15" ShapeID="_x0000_i1028" DrawAspect="Content" ObjectID="_1551827462" r:id="rId20"/>
        </w:object>
      </w:r>
    </w:p>
    <w:p w:rsidR="00B92458" w:rsidRDefault="00B92458" w:rsidP="00B92458">
      <w:pPr>
        <w:jc w:val="both"/>
        <w:rPr>
          <w:rFonts w:ascii="Times New Roman" w:eastAsia="Times New Roman" w:hAnsi="Times New Roman" w:cs="Times New Roman"/>
          <w:b/>
          <w:sz w:val="21"/>
          <w:szCs w:val="21"/>
        </w:rPr>
      </w:pPr>
      <w:r w:rsidRPr="008A0465">
        <w:rPr>
          <w:rFonts w:ascii="Times New Roman" w:eastAsia="Times New Roman" w:hAnsi="Times New Roman" w:cs="Times New Roman"/>
          <w:b/>
          <w:sz w:val="21"/>
          <w:szCs w:val="21"/>
        </w:rPr>
        <w:lastRenderedPageBreak/>
        <w:t>Products</w:t>
      </w:r>
    </w:p>
    <w:p w:rsidR="00B92458" w:rsidRPr="008A0465"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The products page is the most important section of our website. The majority of space in the content section is allotted to a table of high quality images. Repetition is key; we want to entice users to the wide assortment of goods that we offer. When a user clicks on an image, the products page will darken and a page will overlay with an enlarged image and a description. On the left portion of the page, we would like to include a filter box to help the user sort through products seamlessly. If we are unable to implement this feature, we will divide the products into sub-sections (cakes, cupcakes, cookies, etc.) instead</w:t>
      </w:r>
      <w:r>
        <w:rPr>
          <w:rFonts w:ascii="Times New Roman" w:eastAsia="Times New Roman" w:hAnsi="Times New Roman" w:cs="Times New Roman"/>
          <w:sz w:val="21"/>
          <w:szCs w:val="21"/>
        </w:rPr>
        <w:t xml:space="preserve"> for organizational purposes</w:t>
      </w:r>
      <w:r w:rsidRPr="007D1069">
        <w:rPr>
          <w:rFonts w:ascii="Times New Roman" w:eastAsia="Times New Roman" w:hAnsi="Times New Roman" w:cs="Times New Roman"/>
          <w:sz w:val="21"/>
          <w:szCs w:val="21"/>
        </w:rPr>
        <w:t>.</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center"/>
        <w:rPr>
          <w:rFonts w:ascii="Times New Roman" w:eastAsia="Times New Roman" w:hAnsi="Times New Roman" w:cs="Times New Roman"/>
          <w:sz w:val="21"/>
          <w:szCs w:val="21"/>
        </w:rPr>
      </w:pPr>
      <w:r>
        <w:object w:dxaOrig="11196" w:dyaOrig="16110">
          <v:shape id="_x0000_i1029" type="#_x0000_t75" style="width:374.4pt;height:538pt;mso-position-horizontal:absolute" o:ole="">
            <v:imagedata r:id="rId21" o:title=""/>
          </v:shape>
          <o:OLEObject Type="Embed" ProgID="Visio.Drawing.15" ShapeID="_x0000_i1029" DrawAspect="Content" ObjectID="_1551827463" r:id="rId22"/>
        </w:object>
      </w:r>
    </w:p>
    <w:p w:rsidR="00B92458" w:rsidRDefault="00B92458" w:rsidP="00B92458">
      <w:pPr>
        <w:jc w:val="both"/>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Products Pop-up</w:t>
      </w: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r>
        <w:object w:dxaOrig="15646" w:dyaOrig="7851">
          <v:shape id="_x0000_i1030" type="#_x0000_t75" style="width:451.2pt;height:224.8pt" o:ole="">
            <v:imagedata r:id="rId23" o:title=""/>
          </v:shape>
          <o:OLEObject Type="Embed" ProgID="Visio.Drawing.15" ShapeID="_x0000_i1030" DrawAspect="Content" ObjectID="_1551827464" r:id="rId24"/>
        </w:object>
      </w: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82512E" w:rsidRDefault="0082512E" w:rsidP="00B92458">
      <w:pPr>
        <w:jc w:val="both"/>
        <w:rPr>
          <w:rFonts w:ascii="Times New Roman" w:eastAsia="Times New Roman" w:hAnsi="Times New Roman" w:cs="Times New Roman"/>
          <w:b/>
          <w:sz w:val="21"/>
          <w:szCs w:val="21"/>
        </w:rPr>
      </w:pPr>
    </w:p>
    <w:p w:rsidR="0082512E" w:rsidRDefault="0082512E" w:rsidP="00B92458">
      <w:pPr>
        <w:jc w:val="both"/>
        <w:rPr>
          <w:rFonts w:ascii="Times New Roman" w:eastAsia="Times New Roman" w:hAnsi="Times New Roman" w:cs="Times New Roman"/>
          <w:b/>
          <w:sz w:val="21"/>
          <w:szCs w:val="21"/>
        </w:rPr>
      </w:pPr>
    </w:p>
    <w:p w:rsidR="0082512E" w:rsidRDefault="0082512E" w:rsidP="00B92458">
      <w:pPr>
        <w:jc w:val="both"/>
        <w:rPr>
          <w:rFonts w:ascii="Times New Roman" w:eastAsia="Times New Roman" w:hAnsi="Times New Roman" w:cs="Times New Roman"/>
          <w:b/>
          <w:sz w:val="21"/>
          <w:szCs w:val="21"/>
        </w:rPr>
      </w:pPr>
    </w:p>
    <w:p w:rsidR="00B92458" w:rsidRPr="000A76CF" w:rsidRDefault="00B92458" w:rsidP="00B92458">
      <w:pPr>
        <w:jc w:val="both"/>
        <w:rPr>
          <w:rFonts w:ascii="Times New Roman" w:eastAsia="Times New Roman" w:hAnsi="Times New Roman" w:cs="Times New Roman"/>
          <w:b/>
          <w:sz w:val="21"/>
          <w:szCs w:val="21"/>
        </w:rPr>
      </w:pPr>
      <w:r w:rsidRPr="000A76CF">
        <w:rPr>
          <w:rFonts w:ascii="Times New Roman" w:eastAsia="Times New Roman" w:hAnsi="Times New Roman" w:cs="Times New Roman"/>
          <w:b/>
          <w:sz w:val="21"/>
          <w:szCs w:val="21"/>
        </w:rPr>
        <w:lastRenderedPageBreak/>
        <w:t>Catering</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catering form is limited to text to help the user focus on their task and </w:t>
      </w:r>
      <w:r>
        <w:rPr>
          <w:rFonts w:ascii="Times New Roman" w:eastAsia="Times New Roman" w:hAnsi="Times New Roman" w:cs="Times New Roman"/>
          <w:sz w:val="21"/>
          <w:szCs w:val="21"/>
        </w:rPr>
        <w:t xml:space="preserve">to </w:t>
      </w:r>
      <w:r w:rsidRPr="007D1069">
        <w:rPr>
          <w:rFonts w:ascii="Times New Roman" w:eastAsia="Times New Roman" w:hAnsi="Times New Roman" w:cs="Times New Roman"/>
          <w:sz w:val="21"/>
          <w:szCs w:val="21"/>
        </w:rPr>
        <w:t>complete the form as quickly and accurately as possible. We do not want this process to be frustrating so the form is partitioned into three clear sub-sections. The fields are in a logical, step-wise order, the required information is clearly indicated and the text boxes for user</w:t>
      </w:r>
      <w:r w:rsidR="0082512E">
        <w:rPr>
          <w:rFonts w:ascii="Times New Roman" w:eastAsia="Times New Roman" w:hAnsi="Times New Roman" w:cs="Times New Roman"/>
          <w:sz w:val="21"/>
          <w:szCs w:val="21"/>
        </w:rPr>
        <w:t xml:space="preserve"> input are in close proximity. </w:t>
      </w:r>
    </w:p>
    <w:p w:rsidR="00B92458" w:rsidRDefault="00B92458" w:rsidP="00B92458">
      <w:pPr>
        <w:jc w:val="center"/>
      </w:pPr>
      <w:r>
        <w:object w:dxaOrig="11714" w:dyaOrig="16225">
          <v:shape id="_x0000_i1031" type="#_x0000_t75" style="width:408.8pt;height:567.2pt" o:ole="">
            <v:imagedata r:id="rId25" o:title=""/>
          </v:shape>
          <o:OLEObject Type="Embed" ProgID="Visio.Drawing.15" ShapeID="_x0000_i1031" DrawAspect="Content" ObjectID="_1551827465" r:id="rId26"/>
        </w:object>
      </w:r>
    </w:p>
    <w:p w:rsidR="00B92458" w:rsidRPr="00C60C0C" w:rsidRDefault="00B92458" w:rsidP="00B92458">
      <w:pPr>
        <w:jc w:val="both"/>
        <w:rPr>
          <w:rFonts w:ascii="Times New Roman" w:eastAsia="Times New Roman" w:hAnsi="Times New Roman" w:cs="Times New Roman"/>
          <w:b/>
          <w:sz w:val="21"/>
          <w:szCs w:val="21"/>
        </w:rPr>
      </w:pPr>
      <w:r w:rsidRPr="00C60C0C">
        <w:rPr>
          <w:rFonts w:ascii="Times New Roman" w:eastAsia="Times New Roman" w:hAnsi="Times New Roman" w:cs="Times New Roman"/>
          <w:b/>
          <w:sz w:val="21"/>
          <w:szCs w:val="21"/>
        </w:rPr>
        <w:lastRenderedPageBreak/>
        <w:t>Contact Us</w:t>
      </w:r>
    </w:p>
    <w:p w:rsidR="00B92458" w:rsidRDefault="00B92458" w:rsidP="00B92458">
      <w:pPr>
        <w:jc w:val="both"/>
        <w:rPr>
          <w:rFonts w:ascii="Times New Roman" w:eastAsia="Times New Roman" w:hAnsi="Times New Roman" w:cs="Times New Roman"/>
          <w:sz w:val="21"/>
          <w:szCs w:val="21"/>
        </w:rPr>
      </w:pPr>
    </w:p>
    <w:p w:rsidR="00B92458" w:rsidRPr="007D1069"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The contact page will be concise. We will include additional information that would otherwise crowd the footer section. This page will also include a section for cus</w:t>
      </w:r>
      <w:r>
        <w:rPr>
          <w:rFonts w:ascii="Times New Roman" w:eastAsia="Times New Roman" w:hAnsi="Times New Roman" w:cs="Times New Roman"/>
          <w:sz w:val="21"/>
          <w:szCs w:val="21"/>
        </w:rPr>
        <w:t>tomers to give feedback</w:t>
      </w:r>
      <w:r w:rsidRPr="007D1069">
        <w:rPr>
          <w:rFonts w:ascii="Times New Roman" w:eastAsia="Times New Roman" w:hAnsi="Times New Roman" w:cs="Times New Roman"/>
          <w:sz w:val="21"/>
          <w:szCs w:val="21"/>
        </w:rPr>
        <w:t xml:space="preserve">. These critiques or compliments are what we </w:t>
      </w:r>
      <w:r>
        <w:rPr>
          <w:rFonts w:ascii="Times New Roman" w:eastAsia="Times New Roman" w:hAnsi="Times New Roman" w:cs="Times New Roman"/>
          <w:sz w:val="21"/>
          <w:szCs w:val="21"/>
        </w:rPr>
        <w:t xml:space="preserve">will </w:t>
      </w:r>
      <w:r w:rsidRPr="007D1069">
        <w:rPr>
          <w:rFonts w:ascii="Times New Roman" w:eastAsia="Times New Roman" w:hAnsi="Times New Roman" w:cs="Times New Roman"/>
          <w:sz w:val="21"/>
          <w:szCs w:val="21"/>
        </w:rPr>
        <w:t>use as data to improve the business.</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center"/>
        <w:rPr>
          <w:rFonts w:ascii="Times New Roman" w:eastAsia="Times New Roman" w:hAnsi="Times New Roman" w:cs="Times New Roman"/>
          <w:sz w:val="21"/>
          <w:szCs w:val="21"/>
        </w:rPr>
      </w:pPr>
      <w:r>
        <w:object w:dxaOrig="11252" w:dyaOrig="16207">
          <v:shape id="_x0000_i1032" type="#_x0000_t75" style="width:393.2pt;height:567.2pt" o:ole="">
            <v:imagedata r:id="rId27" o:title=""/>
          </v:shape>
          <o:OLEObject Type="Embed" ProgID="Visio.Drawing.15" ShapeID="_x0000_i1032" DrawAspect="Content" ObjectID="_1551827466" r:id="rId28"/>
        </w:object>
      </w:r>
    </w:p>
    <w:p w:rsidR="00B92458" w:rsidRPr="00F201A3" w:rsidRDefault="00B92458" w:rsidP="00B92458">
      <w:pPr>
        <w:jc w:val="both"/>
        <w:rPr>
          <w:rFonts w:ascii="Times New Roman" w:eastAsia="Times New Roman" w:hAnsi="Times New Roman" w:cs="Times New Roman"/>
          <w:b/>
          <w:sz w:val="21"/>
          <w:szCs w:val="21"/>
        </w:rPr>
      </w:pPr>
      <w:r w:rsidRPr="00F201A3">
        <w:rPr>
          <w:rFonts w:ascii="Times New Roman" w:eastAsia="Times New Roman" w:hAnsi="Times New Roman" w:cs="Times New Roman"/>
          <w:b/>
          <w:sz w:val="21"/>
          <w:szCs w:val="21"/>
        </w:rPr>
        <w:lastRenderedPageBreak/>
        <w:t>Cart</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The cart is structured so that users can easily review the products that they wish to purchase and finalize their total purchases. All information is clearly indicated and a running total is calculated. Users can also add to the quantity of their products</w:t>
      </w:r>
      <w:r w:rsidR="0082512E">
        <w:rPr>
          <w:rFonts w:ascii="Times New Roman" w:eastAsia="Times New Roman" w:hAnsi="Times New Roman" w:cs="Times New Roman"/>
          <w:sz w:val="21"/>
          <w:szCs w:val="21"/>
        </w:rPr>
        <w:t xml:space="preserve"> or remove the item altogether.</w:t>
      </w:r>
    </w:p>
    <w:p w:rsidR="00B92458" w:rsidRDefault="00B92458" w:rsidP="0082512E">
      <w:pPr>
        <w:jc w:val="center"/>
      </w:pPr>
      <w:r>
        <w:object w:dxaOrig="11734" w:dyaOrig="16243">
          <v:shape id="_x0000_i1033" type="#_x0000_t75" style="width:410pt;height:566.8pt" o:ole="">
            <v:imagedata r:id="rId29" o:title=""/>
          </v:shape>
          <o:OLEObject Type="Embed" ProgID="Visio.Drawing.15" ShapeID="_x0000_i1033" DrawAspect="Content" ObjectID="_1551827467" r:id="rId30"/>
        </w:object>
      </w:r>
    </w:p>
    <w:p w:rsidR="00370360" w:rsidRPr="007D1069" w:rsidRDefault="00370360" w:rsidP="0082512E">
      <w:pPr>
        <w:jc w:val="center"/>
        <w:rPr>
          <w:rFonts w:ascii="Times New Roman" w:eastAsia="Times New Roman" w:hAnsi="Times New Roman" w:cs="Times New Roman"/>
          <w:sz w:val="21"/>
          <w:szCs w:val="21"/>
        </w:rPr>
      </w:pPr>
    </w:p>
    <w:p w:rsidR="00B92458" w:rsidRPr="00F201A3" w:rsidRDefault="00B92458" w:rsidP="00B92458">
      <w:pPr>
        <w:jc w:val="both"/>
        <w:rPr>
          <w:rFonts w:ascii="Times New Roman" w:eastAsia="Times New Roman" w:hAnsi="Times New Roman" w:cs="Times New Roman"/>
          <w:b/>
          <w:sz w:val="21"/>
          <w:szCs w:val="21"/>
        </w:rPr>
      </w:pPr>
      <w:r w:rsidRPr="00F201A3">
        <w:rPr>
          <w:rFonts w:ascii="Times New Roman" w:eastAsia="Times New Roman" w:hAnsi="Times New Roman" w:cs="Times New Roman"/>
          <w:b/>
          <w:sz w:val="21"/>
          <w:szCs w:val="21"/>
        </w:rPr>
        <w:lastRenderedPageBreak/>
        <w:t>Checkout</w:t>
      </w:r>
    </w:p>
    <w:p w:rsidR="00B92458" w:rsidRDefault="00B92458" w:rsidP="00B92458">
      <w:pPr>
        <w:jc w:val="both"/>
        <w:rPr>
          <w:rFonts w:ascii="Times New Roman" w:eastAsia="Times New Roman" w:hAnsi="Times New Roman" w:cs="Times New Roman"/>
          <w:sz w:val="21"/>
          <w:szCs w:val="21"/>
        </w:rPr>
      </w:pPr>
    </w:p>
    <w:p w:rsidR="0082512E"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We simply want to thank the customer for their purchase. The checkout page will notify the user that their transaction has been completed and that a confirmation email has been sent out with their order. We contemplated adding suggested products for </w:t>
      </w:r>
      <w:r>
        <w:rPr>
          <w:rFonts w:ascii="Times New Roman" w:eastAsia="Times New Roman" w:hAnsi="Times New Roman" w:cs="Times New Roman"/>
          <w:sz w:val="21"/>
          <w:szCs w:val="21"/>
        </w:rPr>
        <w:t>their next visit</w:t>
      </w:r>
      <w:r w:rsidRPr="007D1069">
        <w:rPr>
          <w:rFonts w:ascii="Times New Roman" w:eastAsia="Times New Roman" w:hAnsi="Times New Roman" w:cs="Times New Roman"/>
          <w:sz w:val="21"/>
          <w:szCs w:val="21"/>
        </w:rPr>
        <w:t xml:space="preserve">, but eventually voted against it because it seemed to be </w:t>
      </w:r>
      <w:r>
        <w:rPr>
          <w:rFonts w:ascii="Times New Roman" w:eastAsia="Times New Roman" w:hAnsi="Times New Roman" w:cs="Times New Roman"/>
          <w:sz w:val="21"/>
          <w:szCs w:val="21"/>
        </w:rPr>
        <w:t>overbearing</w:t>
      </w:r>
      <w:r w:rsidR="0082512E">
        <w:rPr>
          <w:rFonts w:ascii="Times New Roman" w:eastAsia="Times New Roman" w:hAnsi="Times New Roman" w:cs="Times New Roman"/>
          <w:sz w:val="21"/>
          <w:szCs w:val="21"/>
        </w:rPr>
        <w:t>.</w:t>
      </w:r>
    </w:p>
    <w:p w:rsidR="00B92458" w:rsidRDefault="00B92458" w:rsidP="00B92458">
      <w:pPr>
        <w:jc w:val="center"/>
      </w:pPr>
      <w:r>
        <w:object w:dxaOrig="11255" w:dyaOrig="16215">
          <v:shape id="_x0000_i1034" type="#_x0000_t75" style="width:392.8pt;height:566.8pt" o:ole="">
            <v:imagedata r:id="rId31" o:title=""/>
          </v:shape>
          <o:OLEObject Type="Embed" ProgID="Visio.Drawing.15" ShapeID="_x0000_i1034" DrawAspect="Content" ObjectID="_1551827468" r:id="rId32"/>
        </w:object>
      </w:r>
    </w:p>
    <w:p w:rsidR="00B92458" w:rsidRDefault="00B92458" w:rsidP="00B92458">
      <w:pPr>
        <w:jc w:val="both"/>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Sign Up</w:t>
      </w:r>
    </w:p>
    <w:p w:rsidR="00B92458" w:rsidRDefault="00B92458" w:rsidP="00B92458">
      <w:pPr>
        <w:jc w:val="both"/>
        <w:rPr>
          <w:rFonts w:ascii="Times New Roman" w:eastAsia="Times New Roman" w:hAnsi="Times New Roman" w:cs="Times New Roman"/>
          <w:b/>
          <w:sz w:val="21"/>
          <w:szCs w:val="21"/>
        </w:rPr>
      </w:pPr>
    </w:p>
    <w:p w:rsidR="00B92458" w:rsidRPr="0082512E" w:rsidRDefault="00B92458" w:rsidP="0082512E">
      <w:pPr>
        <w:jc w:val="both"/>
        <w:rPr>
          <w:rFonts w:ascii="Times New Roman" w:eastAsia="Times New Roman" w:hAnsi="Times New Roman" w:cs="Times New Roman"/>
          <w:sz w:val="21"/>
          <w:szCs w:val="21"/>
        </w:rPr>
      </w:pPr>
      <w:r w:rsidRPr="002E019F">
        <w:rPr>
          <w:rFonts w:ascii="Times New Roman" w:eastAsia="Times New Roman" w:hAnsi="Times New Roman" w:cs="Times New Roman"/>
          <w:sz w:val="21"/>
          <w:szCs w:val="21"/>
        </w:rPr>
        <w:t xml:space="preserve">On the </w:t>
      </w:r>
      <w:r>
        <w:rPr>
          <w:rFonts w:ascii="Times New Roman" w:eastAsia="Times New Roman" w:hAnsi="Times New Roman" w:cs="Times New Roman"/>
          <w:sz w:val="21"/>
          <w:szCs w:val="21"/>
        </w:rPr>
        <w:t>s</w:t>
      </w:r>
      <w:r w:rsidRPr="002E019F">
        <w:rPr>
          <w:rFonts w:ascii="Times New Roman" w:eastAsia="Times New Roman" w:hAnsi="Times New Roman" w:cs="Times New Roman"/>
          <w:sz w:val="21"/>
          <w:szCs w:val="21"/>
        </w:rPr>
        <w:t>ign</w:t>
      </w:r>
      <w:r w:rsidR="000114C9">
        <w:rPr>
          <w:rFonts w:ascii="Times New Roman" w:eastAsia="Times New Roman" w:hAnsi="Times New Roman" w:cs="Times New Roman"/>
          <w:sz w:val="21"/>
          <w:szCs w:val="21"/>
        </w:rPr>
        <w:t>-</w:t>
      </w:r>
      <w:bookmarkStart w:id="90" w:name="_GoBack"/>
      <w:bookmarkEnd w:id="90"/>
      <w:r w:rsidRPr="002E019F">
        <w:rPr>
          <w:rFonts w:ascii="Times New Roman" w:eastAsia="Times New Roman" w:hAnsi="Times New Roman" w:cs="Times New Roman"/>
          <w:sz w:val="21"/>
          <w:szCs w:val="21"/>
        </w:rPr>
        <w:t>up page, one may register or choose to sign in. This site is primarily used for functionality</w:t>
      </w:r>
      <w:r>
        <w:rPr>
          <w:rFonts w:ascii="Times New Roman" w:eastAsia="Times New Roman" w:hAnsi="Times New Roman" w:cs="Times New Roman"/>
          <w:sz w:val="21"/>
          <w:szCs w:val="21"/>
        </w:rPr>
        <w:t xml:space="preserve"> purposes</w:t>
      </w:r>
      <w:r w:rsidRPr="002E019F">
        <w:rPr>
          <w:rFonts w:ascii="Times New Roman" w:eastAsia="Times New Roman" w:hAnsi="Times New Roman" w:cs="Times New Roman"/>
          <w:sz w:val="21"/>
          <w:szCs w:val="21"/>
        </w:rPr>
        <w:t xml:space="preserve"> and therefore has fewer images than th</w:t>
      </w:r>
      <w:r>
        <w:rPr>
          <w:rFonts w:ascii="Times New Roman" w:eastAsia="Times New Roman" w:hAnsi="Times New Roman" w:cs="Times New Roman"/>
          <w:sz w:val="21"/>
          <w:szCs w:val="21"/>
        </w:rPr>
        <w:t xml:space="preserve">e other pages such as products. </w:t>
      </w:r>
      <w:r w:rsidRPr="002E019F">
        <w:rPr>
          <w:rFonts w:ascii="Times New Roman" w:eastAsia="Times New Roman" w:hAnsi="Times New Roman" w:cs="Times New Roman"/>
          <w:sz w:val="21"/>
          <w:szCs w:val="21"/>
        </w:rPr>
        <w:t xml:space="preserve">In addition, we chose to put the sign in and sign up side by side so that the attention of the user will be immediately split into choosing one of the two given features without having to </w:t>
      </w:r>
      <w:r w:rsidR="0082512E">
        <w:rPr>
          <w:rFonts w:ascii="Times New Roman" w:eastAsia="Times New Roman" w:hAnsi="Times New Roman" w:cs="Times New Roman"/>
          <w:sz w:val="21"/>
          <w:szCs w:val="21"/>
        </w:rPr>
        <w:t>scroll down to reach the other.</w:t>
      </w:r>
    </w:p>
    <w:p w:rsidR="00B92458" w:rsidRPr="0082512E" w:rsidRDefault="00B92458" w:rsidP="0082512E">
      <w:pPr>
        <w:jc w:val="center"/>
      </w:pPr>
      <w:r>
        <w:object w:dxaOrig="11241" w:dyaOrig="16173">
          <v:shape id="_x0000_i1035" type="#_x0000_t75" style="width:394.4pt;height:566.8pt" o:ole="">
            <v:imagedata r:id="rId33" o:title=""/>
          </v:shape>
          <o:OLEObject Type="Embed" ProgID="Visio.Drawing.15" ShapeID="_x0000_i1035" DrawAspect="Content" ObjectID="_1551827469" r:id="rId34"/>
        </w:object>
      </w:r>
    </w:p>
    <w:p w:rsidR="00B92458" w:rsidRPr="00F201A3" w:rsidRDefault="00B92458" w:rsidP="00B92458">
      <w:pPr>
        <w:jc w:val="both"/>
        <w:rPr>
          <w:rFonts w:ascii="Times New Roman" w:eastAsia="Times New Roman" w:hAnsi="Times New Roman" w:cs="Times New Roman"/>
          <w:b/>
          <w:sz w:val="21"/>
          <w:szCs w:val="21"/>
        </w:rPr>
      </w:pPr>
      <w:r w:rsidRPr="00F201A3">
        <w:rPr>
          <w:rFonts w:ascii="Times New Roman" w:eastAsia="Times New Roman" w:hAnsi="Times New Roman" w:cs="Times New Roman"/>
          <w:b/>
          <w:sz w:val="21"/>
          <w:szCs w:val="21"/>
        </w:rPr>
        <w:lastRenderedPageBreak/>
        <w:t>User Accounts</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profile page is private and will allow the user to customize their information. </w:t>
      </w:r>
      <w:r>
        <w:rPr>
          <w:rFonts w:ascii="Times New Roman" w:eastAsia="Times New Roman" w:hAnsi="Times New Roman" w:cs="Times New Roman"/>
          <w:sz w:val="21"/>
          <w:szCs w:val="21"/>
        </w:rPr>
        <w:t xml:space="preserve">As shown, users are able to edit their account. </w:t>
      </w:r>
      <w:r w:rsidRPr="007D1069">
        <w:rPr>
          <w:rFonts w:ascii="Times New Roman" w:eastAsia="Times New Roman" w:hAnsi="Times New Roman" w:cs="Times New Roman"/>
          <w:sz w:val="21"/>
          <w:szCs w:val="21"/>
        </w:rPr>
        <w:t>We encourage users to utilize this page to make orders faster in the future.</w:t>
      </w:r>
      <w:r>
        <w:rPr>
          <w:rFonts w:ascii="Times New Roman" w:eastAsia="Times New Roman" w:hAnsi="Times New Roman" w:cs="Times New Roman"/>
          <w:sz w:val="21"/>
          <w:szCs w:val="21"/>
        </w:rPr>
        <w:t xml:space="preserve"> Users will be able to enter food allergies so that we can filter the products on the next visit.</w:t>
      </w:r>
    </w:p>
    <w:p w:rsidR="00B92458" w:rsidRPr="007D1069" w:rsidRDefault="00B92458" w:rsidP="00B92458">
      <w:pPr>
        <w:jc w:val="both"/>
        <w:rPr>
          <w:rFonts w:ascii="Times New Roman" w:eastAsia="Times New Roman" w:hAnsi="Times New Roman" w:cs="Times New Roman"/>
          <w:sz w:val="21"/>
          <w:szCs w:val="21"/>
        </w:rPr>
      </w:pPr>
    </w:p>
    <w:p w:rsidR="00B92458" w:rsidRDefault="00B92458" w:rsidP="00B92458">
      <w:pPr>
        <w:jc w:val="center"/>
      </w:pPr>
      <w:r>
        <w:object w:dxaOrig="11241" w:dyaOrig="16174">
          <v:shape id="_x0000_i1036" type="#_x0000_t75" style="width:394.4pt;height:566.8pt" o:ole="">
            <v:imagedata r:id="rId35" o:title=""/>
          </v:shape>
          <o:OLEObject Type="Embed" ProgID="Visio.Drawing.15" ShapeID="_x0000_i1036" DrawAspect="Content" ObjectID="_1551827470" r:id="rId36"/>
        </w:object>
      </w:r>
    </w:p>
    <w:p w:rsidR="00B92458" w:rsidRDefault="00B92458" w:rsidP="00B92458">
      <w:pPr>
        <w:jc w:val="center"/>
        <w:rPr>
          <w:rFonts w:ascii="Times New Roman" w:eastAsia="Times New Roman" w:hAnsi="Times New Roman" w:cs="Times New Roman"/>
          <w:b/>
          <w:sz w:val="24"/>
          <w:szCs w:val="24"/>
        </w:rPr>
      </w:pPr>
    </w:p>
    <w:p w:rsidR="00B92458" w:rsidRPr="006E15E7"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b/>
          <w:sz w:val="24"/>
          <w:szCs w:val="24"/>
        </w:rPr>
        <w:t>Prints</w:t>
      </w:r>
    </w:p>
    <w:p w:rsidR="00B92458" w:rsidRPr="007D1069" w:rsidRDefault="00B92458" w:rsidP="00B92458">
      <w:pPr>
        <w:jc w:val="both"/>
        <w:rPr>
          <w:rFonts w:ascii="Times New Roman" w:eastAsia="Times New Roman" w:hAnsi="Times New Roman" w:cs="Times New Roman"/>
          <w:sz w:val="21"/>
          <w:szCs w:val="21"/>
        </w:rPr>
      </w:pPr>
    </w:p>
    <w:p w:rsidR="004873DF" w:rsidRDefault="00B92458" w:rsidP="00B92458">
      <w:pPr>
        <w:jc w:val="both"/>
        <w:rPr>
          <w:rFonts w:ascii="Times New Roman" w:eastAsia="Times New Roman" w:hAnsi="Times New Roman" w:cs="Times New Roman"/>
          <w:sz w:val="21"/>
          <w:szCs w:val="21"/>
        </w:rPr>
      </w:pPr>
      <w:r w:rsidRPr="00FE115F">
        <w:rPr>
          <w:rFonts w:ascii="Times New Roman" w:eastAsia="Times New Roman" w:hAnsi="Times New Roman" w:cs="Times New Roman"/>
          <w:sz w:val="21"/>
          <w:szCs w:val="21"/>
        </w:rPr>
        <w:t xml:space="preserve">The print-out pages will be content-oriented. It will only include the relevant information of each page. We excluded any hyperlinks including the navigation bar, cart and sign-in. </w:t>
      </w:r>
      <w:r>
        <w:rPr>
          <w:rFonts w:ascii="Times New Roman" w:eastAsia="Times New Roman" w:hAnsi="Times New Roman" w:cs="Times New Roman"/>
          <w:sz w:val="21"/>
          <w:szCs w:val="21"/>
        </w:rPr>
        <w:t xml:space="preserve">We also excluded social media icons, drop-down menus and the ‘back to top’ button </w:t>
      </w:r>
      <w:r w:rsidRPr="00FE115F">
        <w:rPr>
          <w:rFonts w:ascii="Times New Roman" w:eastAsia="Times New Roman" w:hAnsi="Times New Roman" w:cs="Times New Roman"/>
          <w:sz w:val="21"/>
          <w:szCs w:val="21"/>
        </w:rPr>
        <w:t>as the</w:t>
      </w:r>
      <w:r>
        <w:rPr>
          <w:rFonts w:ascii="Times New Roman" w:eastAsia="Times New Roman" w:hAnsi="Times New Roman" w:cs="Times New Roman"/>
          <w:sz w:val="21"/>
          <w:szCs w:val="21"/>
        </w:rPr>
        <w:t>se</w:t>
      </w:r>
      <w:r w:rsidRPr="00FE115F">
        <w:rPr>
          <w:rFonts w:ascii="Times New Roman" w:eastAsia="Times New Roman" w:hAnsi="Times New Roman" w:cs="Times New Roman"/>
          <w:sz w:val="21"/>
          <w:szCs w:val="21"/>
        </w:rPr>
        <w:t xml:space="preserve"> are</w:t>
      </w:r>
      <w:r>
        <w:rPr>
          <w:rFonts w:ascii="Times New Roman" w:eastAsia="Times New Roman" w:hAnsi="Times New Roman" w:cs="Times New Roman"/>
          <w:sz w:val="21"/>
          <w:szCs w:val="21"/>
        </w:rPr>
        <w:t xml:space="preserve"> all</w:t>
      </w:r>
      <w:r w:rsidRPr="00FE115F">
        <w:rPr>
          <w:rFonts w:ascii="Times New Roman" w:eastAsia="Times New Roman" w:hAnsi="Times New Roman" w:cs="Times New Roman"/>
          <w:sz w:val="21"/>
          <w:szCs w:val="21"/>
        </w:rPr>
        <w:t xml:space="preserve"> web-only features</w:t>
      </w:r>
      <w:r>
        <w:rPr>
          <w:rFonts w:ascii="Times New Roman" w:eastAsia="Times New Roman" w:hAnsi="Times New Roman" w:cs="Times New Roman"/>
          <w:sz w:val="21"/>
          <w:szCs w:val="21"/>
        </w:rPr>
        <w:t xml:space="preserve">. </w:t>
      </w:r>
      <w:r w:rsidRPr="00FE115F">
        <w:rPr>
          <w:rFonts w:ascii="Times New Roman" w:eastAsia="Times New Roman" w:hAnsi="Times New Roman" w:cs="Times New Roman"/>
          <w:sz w:val="21"/>
          <w:szCs w:val="21"/>
        </w:rPr>
        <w:t>We do not think they will be useful for a print out and will only take up excess space. Text and images are retained and the logo is</w:t>
      </w:r>
      <w:r>
        <w:rPr>
          <w:rFonts w:ascii="Times New Roman" w:eastAsia="Times New Roman" w:hAnsi="Times New Roman" w:cs="Times New Roman"/>
          <w:sz w:val="21"/>
          <w:szCs w:val="21"/>
        </w:rPr>
        <w:t xml:space="preserve"> always</w:t>
      </w:r>
      <w:r w:rsidRPr="00FE115F">
        <w:rPr>
          <w:rFonts w:ascii="Times New Roman" w:eastAsia="Times New Roman" w:hAnsi="Times New Roman" w:cs="Times New Roman"/>
          <w:sz w:val="21"/>
          <w:szCs w:val="21"/>
        </w:rPr>
        <w:t xml:space="preserve"> present.</w:t>
      </w:r>
      <w:r w:rsidR="004873DF">
        <w:rPr>
          <w:rFonts w:ascii="Times New Roman" w:eastAsia="Times New Roman" w:hAnsi="Times New Roman" w:cs="Times New Roman"/>
          <w:sz w:val="21"/>
          <w:szCs w:val="21"/>
        </w:rPr>
        <w:t xml:space="preserve"> For a higher </w:t>
      </w:r>
      <w:r>
        <w:rPr>
          <w:rFonts w:ascii="Times New Roman" w:eastAsia="Times New Roman" w:hAnsi="Times New Roman" w:cs="Times New Roman"/>
          <w:sz w:val="21"/>
          <w:szCs w:val="21"/>
        </w:rPr>
        <w:t xml:space="preserve">quality image of the prints, please visit: </w:t>
      </w:r>
    </w:p>
    <w:p w:rsidR="00871E84" w:rsidRDefault="00871E84" w:rsidP="00B92458">
      <w:pPr>
        <w:jc w:val="both"/>
        <w:rPr>
          <w:rFonts w:ascii="Times New Roman" w:eastAsia="Times New Roman" w:hAnsi="Times New Roman" w:cs="Times New Roman"/>
          <w:sz w:val="21"/>
          <w:szCs w:val="21"/>
        </w:rPr>
      </w:pPr>
    </w:p>
    <w:p w:rsidR="00B92458" w:rsidRDefault="00022775" w:rsidP="00B92458">
      <w:pPr>
        <w:jc w:val="both"/>
        <w:rPr>
          <w:rStyle w:val="Hyperlink"/>
          <w:rFonts w:ascii="Times New Roman" w:hAnsi="Times New Roman" w:cs="Times New Roman"/>
          <w:sz w:val="21"/>
          <w:szCs w:val="21"/>
        </w:rPr>
      </w:pPr>
      <w:hyperlink r:id="rId37" w:history="1">
        <w:r w:rsidR="00B92458" w:rsidRPr="001A4177">
          <w:rPr>
            <w:rStyle w:val="Hyperlink"/>
            <w:rFonts w:ascii="Times New Roman" w:hAnsi="Times New Roman" w:cs="Times New Roman"/>
            <w:sz w:val="21"/>
            <w:szCs w:val="21"/>
          </w:rPr>
          <w:t>https://github.com/ericjsy/web-dev/tree/master/concept/hierarchy</w:t>
        </w:r>
      </w:hyperlink>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82512E" w:rsidRDefault="0082512E" w:rsidP="00B92458">
      <w:pPr>
        <w:jc w:val="both"/>
        <w:rPr>
          <w:rStyle w:val="Hyperlink"/>
          <w:rFonts w:ascii="Times New Roman" w:hAnsi="Times New Roman" w:cs="Times New Roman"/>
          <w:sz w:val="21"/>
          <w:szCs w:val="21"/>
        </w:rPr>
      </w:pPr>
    </w:p>
    <w:p w:rsidR="0082512E" w:rsidRDefault="0082512E" w:rsidP="00B92458">
      <w:pPr>
        <w:jc w:val="both"/>
        <w:rPr>
          <w:rStyle w:val="Hyperlink"/>
          <w:rFonts w:ascii="Times New Roman" w:hAnsi="Times New Roman" w:cs="Times New Roman"/>
          <w:sz w:val="21"/>
          <w:szCs w:val="21"/>
        </w:rPr>
      </w:pPr>
    </w:p>
    <w:p w:rsidR="0082512E" w:rsidRDefault="0082512E" w:rsidP="00B92458">
      <w:pPr>
        <w:jc w:val="both"/>
        <w:rPr>
          <w:rStyle w:val="Hyperlink"/>
          <w:rFonts w:ascii="Times New Roman" w:hAnsi="Times New Roman" w:cs="Times New Roman"/>
          <w:sz w:val="21"/>
          <w:szCs w:val="21"/>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Home Page</w:t>
      </w:r>
    </w:p>
    <w:p w:rsidR="00B92458" w:rsidRPr="00460716" w:rsidRDefault="00B92458" w:rsidP="00B92458">
      <w:pPr>
        <w:jc w:val="center"/>
        <w:rPr>
          <w:rFonts w:ascii="Times New Roman" w:eastAsia="Times New Roman" w:hAnsi="Times New Roman" w:cs="Times New Roman"/>
          <w:b/>
          <w:sz w:val="21"/>
          <w:szCs w:val="21"/>
        </w:rPr>
      </w:pPr>
    </w:p>
    <w:p w:rsidR="00B92458" w:rsidRDefault="00B92458" w:rsidP="00B92458">
      <w:pPr>
        <w:jc w:val="center"/>
      </w:pPr>
      <w:r>
        <w:object w:dxaOrig="11241" w:dyaOrig="16193">
          <v:shape id="_x0000_i1037" type="#_x0000_t75" style="width:372.8pt;height:537.6pt;mso-position-horizontal:absolute;mso-position-vertical:absolute" o:ole="">
            <v:imagedata r:id="rId38" o:title=""/>
          </v:shape>
          <o:OLEObject Type="Embed" ProgID="Visio.Drawing.15" ShapeID="_x0000_i1037" DrawAspect="Content" ObjectID="_1551827471" r:id="rId39"/>
        </w:object>
      </w: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About Us</w:t>
      </w:r>
    </w:p>
    <w:p w:rsidR="00B92458" w:rsidRPr="00460716"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rPr>
      </w:pPr>
      <w:r>
        <w:object w:dxaOrig="11436" w:dyaOrig="16226">
          <v:shape id="_x0000_i1038" type="#_x0000_t75" style="width:400.4pt;height:567.2pt" o:ole="">
            <v:imagedata r:id="rId40" o:title=""/>
          </v:shape>
          <o:OLEObject Type="Embed" ProgID="Visio.Drawing.15" ShapeID="_x0000_i1038" DrawAspect="Content" ObjectID="_1551827472" r:id="rId41"/>
        </w:object>
      </w: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Testimonials</w:t>
      </w:r>
    </w:p>
    <w:p w:rsidR="00B92458" w:rsidRPr="000072CD" w:rsidRDefault="00B92458" w:rsidP="00B92458">
      <w:pPr>
        <w:jc w:val="center"/>
        <w:rPr>
          <w:rFonts w:ascii="Times New Roman" w:eastAsia="Times New Roman" w:hAnsi="Times New Roman" w:cs="Times New Roman"/>
          <w:b/>
          <w:sz w:val="21"/>
          <w:szCs w:val="21"/>
        </w:rPr>
      </w:pPr>
    </w:p>
    <w:p w:rsidR="00B92458" w:rsidRDefault="00B92458" w:rsidP="0082512E">
      <w:pPr>
        <w:jc w:val="center"/>
        <w:rPr>
          <w:rFonts w:ascii="Times New Roman" w:eastAsia="Times New Roman" w:hAnsi="Times New Roman" w:cs="Times New Roman"/>
          <w:b/>
        </w:rPr>
      </w:pPr>
      <w:r>
        <w:object w:dxaOrig="11241" w:dyaOrig="16224">
          <v:shape id="_x0000_i1039" type="#_x0000_t75" style="width:394.4pt;height:567.2pt" o:ole="">
            <v:imagedata r:id="rId42" o:title=""/>
          </v:shape>
          <o:OLEObject Type="Embed" ProgID="Visio.Drawing.15" ShapeID="_x0000_i1039" DrawAspect="Content" ObjectID="_1551827473" r:id="rId43"/>
        </w:object>
      </w:r>
    </w:p>
    <w:p w:rsidR="0082512E" w:rsidRDefault="0082512E" w:rsidP="0082512E">
      <w:pPr>
        <w:jc w:val="center"/>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Pr="000072CD"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Products</w:t>
      </w:r>
    </w:p>
    <w:p w:rsidR="00B92458" w:rsidRDefault="00B92458" w:rsidP="00B92458">
      <w:pPr>
        <w:jc w:val="both"/>
        <w:rPr>
          <w:rFonts w:ascii="Times New Roman" w:eastAsia="Times New Roman" w:hAnsi="Times New Roman" w:cs="Times New Roman"/>
          <w:b/>
        </w:rPr>
      </w:pPr>
    </w:p>
    <w:p w:rsidR="00B92458" w:rsidRDefault="00B92458" w:rsidP="00B92458">
      <w:pPr>
        <w:jc w:val="center"/>
        <w:rPr>
          <w:rFonts w:ascii="Times New Roman" w:eastAsia="Times New Roman" w:hAnsi="Times New Roman" w:cs="Times New Roman"/>
          <w:b/>
        </w:rPr>
      </w:pPr>
      <w:r>
        <w:object w:dxaOrig="11241" w:dyaOrig="16173">
          <v:shape id="_x0000_i1040" type="#_x0000_t75" style="width:394.4pt;height:566.8pt" o:ole="">
            <v:imagedata r:id="rId44" o:title=""/>
          </v:shape>
          <o:OLEObject Type="Embed" ProgID="Visio.Drawing.15" ShapeID="_x0000_i1040" DrawAspect="Content" ObjectID="_1551827474" r:id="rId45"/>
        </w:object>
      </w: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Products Pop-up</w:t>
      </w:r>
    </w:p>
    <w:p w:rsidR="00B92458" w:rsidRPr="00EF65BF" w:rsidRDefault="00B92458" w:rsidP="00B92458">
      <w:pPr>
        <w:jc w:val="center"/>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rPr>
      </w:pPr>
      <w:r>
        <w:object w:dxaOrig="15646" w:dyaOrig="7851">
          <v:shape id="_x0000_i1041" type="#_x0000_t75" style="width:451.2pt;height:224.8pt" o:ole="">
            <v:imagedata r:id="rId46" o:title=""/>
          </v:shape>
          <o:OLEObject Type="Embed" ProgID="Visio.Drawing.15" ShapeID="_x0000_i1041" DrawAspect="Content" ObjectID="_1551827475" r:id="rId47"/>
        </w:object>
      </w: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82512E" w:rsidRDefault="0082512E" w:rsidP="00B92458">
      <w:pPr>
        <w:jc w:val="both"/>
        <w:rPr>
          <w:rFonts w:ascii="Times New Roman" w:eastAsia="Times New Roman" w:hAnsi="Times New Roman" w:cs="Times New Roman"/>
          <w:b/>
        </w:rPr>
      </w:pPr>
    </w:p>
    <w:p w:rsidR="0082512E" w:rsidRDefault="0082512E" w:rsidP="00B92458">
      <w:pPr>
        <w:jc w:val="both"/>
        <w:rPr>
          <w:rFonts w:ascii="Times New Roman" w:eastAsia="Times New Roman" w:hAnsi="Times New Roman" w:cs="Times New Roman"/>
          <w:b/>
        </w:rPr>
      </w:pPr>
    </w:p>
    <w:p w:rsidR="0082512E" w:rsidRDefault="0082512E" w:rsidP="00B92458">
      <w:pPr>
        <w:jc w:val="both"/>
        <w:rPr>
          <w:rFonts w:ascii="Times New Roman" w:eastAsia="Times New Roman" w:hAnsi="Times New Roman" w:cs="Times New Roman"/>
          <w:b/>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Catering</w:t>
      </w:r>
    </w:p>
    <w:p w:rsidR="00B92458" w:rsidRPr="005A7139"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rPr>
      </w:pPr>
      <w:r>
        <w:object w:dxaOrig="11714" w:dyaOrig="16225">
          <v:shape id="_x0000_i1042" type="#_x0000_t75" style="width:408.8pt;height:567.2pt" o:ole="">
            <v:imagedata r:id="rId48" o:title=""/>
          </v:shape>
          <o:OLEObject Type="Embed" ProgID="Visio.Drawing.15" ShapeID="_x0000_i1042" DrawAspect="Content" ObjectID="_1551827476" r:id="rId49"/>
        </w:object>
      </w:r>
    </w:p>
    <w:p w:rsidR="00B92458" w:rsidRDefault="00B92458" w:rsidP="00B92458">
      <w:pP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82512E">
      <w:pP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Contact Us</w:t>
      </w:r>
    </w:p>
    <w:p w:rsidR="00B92458" w:rsidRPr="00803CD0"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rPr>
      </w:pPr>
      <w:r>
        <w:object w:dxaOrig="11252" w:dyaOrig="16207">
          <v:shape id="_x0000_i1043" type="#_x0000_t75" style="width:393.2pt;height:567.2pt" o:ole="">
            <v:imagedata r:id="rId50" o:title=""/>
          </v:shape>
          <o:OLEObject Type="Embed" ProgID="Visio.Drawing.15" ShapeID="_x0000_i1043" DrawAspect="Content" ObjectID="_1551827477" r:id="rId51"/>
        </w:object>
      </w: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Cart</w:t>
      </w:r>
    </w:p>
    <w:p w:rsidR="00B92458" w:rsidRPr="009000B2"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rPr>
      </w:pPr>
      <w:r>
        <w:object w:dxaOrig="11734" w:dyaOrig="16243">
          <v:shape id="_x0000_i1044" type="#_x0000_t75" style="width:410pt;height:566.8pt" o:ole="">
            <v:imagedata r:id="rId52" o:title=""/>
          </v:shape>
          <o:OLEObject Type="Embed" ProgID="Visio.Drawing.15" ShapeID="_x0000_i1044" DrawAspect="Content" ObjectID="_1551827478" r:id="rId53"/>
        </w:object>
      </w: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82512E" w:rsidRDefault="0082512E" w:rsidP="00B92458">
      <w:pPr>
        <w:jc w:val="both"/>
        <w:rPr>
          <w:rFonts w:ascii="Times New Roman" w:eastAsia="Times New Roman" w:hAnsi="Times New Roman" w:cs="Times New Roman"/>
          <w:b/>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Checkout</w:t>
      </w:r>
    </w:p>
    <w:p w:rsidR="00B92458" w:rsidRPr="009448A0"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rPr>
      </w:pPr>
      <w:r>
        <w:object w:dxaOrig="11246" w:dyaOrig="16215">
          <v:shape id="_x0000_i1045" type="#_x0000_t75" style="width:392.4pt;height:566.8pt;mso-position-vertical:absolute" o:ole="">
            <v:imagedata r:id="rId54" o:title=""/>
          </v:shape>
          <o:OLEObject Type="Embed" ProgID="Visio.Drawing.15" ShapeID="_x0000_i1045" DrawAspect="Content" ObjectID="_1551827479" r:id="rId55"/>
        </w:object>
      </w:r>
    </w:p>
    <w:p w:rsidR="00B92458" w:rsidRDefault="00B92458" w:rsidP="00B92458">
      <w:pPr>
        <w:jc w:val="both"/>
        <w:rPr>
          <w:rFonts w:ascii="Times New Roman" w:eastAsia="Times New Roman" w:hAnsi="Times New Roman" w:cs="Times New Roman"/>
          <w:b/>
        </w:rPr>
      </w:pPr>
    </w:p>
    <w:p w:rsidR="00B92458" w:rsidRDefault="00B92458" w:rsidP="00B92458">
      <w:pPr>
        <w:rPr>
          <w:rFonts w:ascii="Times New Roman" w:eastAsia="Times New Roman" w:hAnsi="Times New Roman" w:cs="Times New Roman"/>
          <w:b/>
          <w:sz w:val="40"/>
          <w:szCs w:val="40"/>
        </w:rPr>
      </w:pPr>
    </w:p>
    <w:p w:rsidR="0082512E" w:rsidRDefault="0082512E" w:rsidP="00B92458">
      <w:pPr>
        <w:rPr>
          <w:rFonts w:ascii="Times New Roman" w:eastAsia="Times New Roman" w:hAnsi="Times New Roman" w:cs="Times New Roman"/>
          <w:b/>
          <w:sz w:val="40"/>
          <w:szCs w:val="40"/>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Sign Up</w:t>
      </w:r>
    </w:p>
    <w:p w:rsidR="00B92458" w:rsidRPr="009448A0"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40"/>
          <w:szCs w:val="40"/>
        </w:rPr>
      </w:pPr>
      <w:r>
        <w:object w:dxaOrig="11241" w:dyaOrig="16173">
          <v:shape id="_x0000_i1046" type="#_x0000_t75" style="width:394.4pt;height:566.8pt" o:ole="">
            <v:imagedata r:id="rId56" o:title=""/>
          </v:shape>
          <o:OLEObject Type="Embed" ProgID="Visio.Drawing.15" ShapeID="_x0000_i1046" DrawAspect="Content" ObjectID="_1551827480" r:id="rId57"/>
        </w:object>
      </w:r>
    </w:p>
    <w:p w:rsidR="00B92458" w:rsidRDefault="00B92458" w:rsidP="00B92458">
      <w:pPr>
        <w:rPr>
          <w:rFonts w:ascii="Times New Roman" w:eastAsia="Times New Roman" w:hAnsi="Times New Roman" w:cs="Times New Roman"/>
          <w:b/>
          <w:sz w:val="40"/>
          <w:szCs w:val="40"/>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User Accounts</w:t>
      </w:r>
    </w:p>
    <w:p w:rsidR="00B92458" w:rsidRPr="009448A0"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40"/>
          <w:szCs w:val="40"/>
        </w:rPr>
      </w:pPr>
      <w:r>
        <w:object w:dxaOrig="11241" w:dyaOrig="16174">
          <v:shape id="_x0000_i1047" type="#_x0000_t75" style="width:394.4pt;height:566.8pt" o:ole="">
            <v:imagedata r:id="rId58" o:title=""/>
          </v:shape>
          <o:OLEObject Type="Embed" ProgID="Visio.Drawing.15" ShapeID="_x0000_i1047" DrawAspect="Content" ObjectID="_1551827481" r:id="rId59"/>
        </w:object>
      </w:r>
    </w:p>
    <w:p w:rsidR="00B92458" w:rsidRDefault="00B92458" w:rsidP="00B92458">
      <w:pPr>
        <w:jc w:val="center"/>
        <w:rPr>
          <w:rFonts w:ascii="Times New Roman" w:eastAsia="Times New Roman" w:hAnsi="Times New Roman" w:cs="Times New Roman"/>
          <w:b/>
          <w:sz w:val="40"/>
          <w:szCs w:val="40"/>
        </w:rPr>
      </w:pPr>
    </w:p>
    <w:p w:rsidR="00B92458" w:rsidRPr="00030E33" w:rsidRDefault="00B92458" w:rsidP="00B92458">
      <w:pPr>
        <w:jc w:val="both"/>
        <w:rPr>
          <w:sz w:val="21"/>
          <w:szCs w:val="21"/>
        </w:rPr>
      </w:pPr>
    </w:p>
    <w:p w:rsidR="00B92458" w:rsidRDefault="00B92458" w:rsidP="00B92458">
      <w:pPr>
        <w:pStyle w:val="Heading6"/>
        <w:rPr>
          <w:rFonts w:ascii="Times New Roman" w:eastAsia="Times New Roman" w:hAnsi="Times New Roman" w:cs="Times New Roman"/>
          <w:b/>
          <w:i/>
          <w:color w:val="auto"/>
          <w:sz w:val="32"/>
          <w:szCs w:val="32"/>
        </w:rPr>
      </w:pPr>
      <w:r>
        <w:rPr>
          <w:rFonts w:ascii="Times New Roman" w:eastAsia="Times New Roman" w:hAnsi="Times New Roman" w:cs="Times New Roman"/>
          <w:b/>
          <w:color w:val="auto"/>
          <w:sz w:val="32"/>
          <w:szCs w:val="32"/>
        </w:rPr>
        <w:lastRenderedPageBreak/>
        <w:t>III</w:t>
      </w:r>
      <w:r w:rsidRPr="004A0329">
        <w:rPr>
          <w:rFonts w:ascii="Times New Roman" w:eastAsia="Times New Roman" w:hAnsi="Times New Roman" w:cs="Times New Roman"/>
          <w:b/>
          <w:color w:val="auto"/>
          <w:sz w:val="32"/>
          <w:szCs w:val="32"/>
        </w:rPr>
        <w:t xml:space="preserve">. </w:t>
      </w:r>
      <w:r w:rsidRPr="00C012BA">
        <w:rPr>
          <w:rFonts w:ascii="Times New Roman" w:eastAsia="Times New Roman" w:hAnsi="Times New Roman" w:cs="Times New Roman"/>
          <w:b/>
          <w:color w:val="auto"/>
          <w:sz w:val="32"/>
          <w:szCs w:val="32"/>
        </w:rPr>
        <w:t>Skeleton site with layout, tables and form</w:t>
      </w:r>
    </w:p>
    <w:p w:rsidR="00B92458" w:rsidRPr="002C4873" w:rsidRDefault="00B92458" w:rsidP="00B92458"/>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Technical Design</w:t>
      </w:r>
    </w:p>
    <w:p w:rsidR="00B92458" w:rsidRDefault="00B92458" w:rsidP="00B92458"/>
    <w:p w:rsidR="00B92458" w:rsidRDefault="00B92458" w:rsidP="00B92458">
      <w:pPr>
        <w:rPr>
          <w:rFonts w:ascii="Times New Roman" w:hAnsi="Times New Roman" w:cs="Times New Roman"/>
          <w:sz w:val="21"/>
          <w:szCs w:val="21"/>
        </w:rPr>
      </w:pPr>
      <w:r>
        <w:rPr>
          <w:rFonts w:ascii="Times New Roman" w:hAnsi="Times New Roman" w:cs="Times New Roman"/>
          <w:sz w:val="21"/>
          <w:szCs w:val="21"/>
        </w:rPr>
        <w:t>Additional work:</w:t>
      </w:r>
    </w:p>
    <w:p w:rsidR="00B92458" w:rsidRDefault="00B92458" w:rsidP="00B92458">
      <w:pPr>
        <w:rPr>
          <w:rFonts w:ascii="Times New Roman" w:hAnsi="Times New Roman" w:cs="Times New Roman"/>
          <w:sz w:val="21"/>
          <w:szCs w:val="21"/>
        </w:rPr>
      </w:pPr>
    </w:p>
    <w:p w:rsidR="00B92458" w:rsidRDefault="00B92458" w:rsidP="00B92458">
      <w:pPr>
        <w:pStyle w:val="ListParagraph"/>
        <w:numPr>
          <w:ilvl w:val="0"/>
          <w:numId w:val="20"/>
        </w:numPr>
        <w:spacing w:line="276" w:lineRule="auto"/>
        <w:rPr>
          <w:rFonts w:ascii="Times New Roman" w:hAnsi="Times New Roman" w:cs="Times New Roman"/>
          <w:sz w:val="21"/>
          <w:szCs w:val="21"/>
        </w:rPr>
      </w:pPr>
      <w:r w:rsidRPr="001F3BE4">
        <w:rPr>
          <w:rFonts w:ascii="Times New Roman" w:hAnsi="Times New Roman" w:cs="Times New Roman"/>
          <w:sz w:val="21"/>
          <w:szCs w:val="21"/>
        </w:rPr>
        <w:t>We spent a lot of time on the forms indicating all required fields and have added error messages if the field is empty on incorrectly filled out. We have also started testing pattern recognition on form fields. On the catering page, for example: 1) names cannot contain numbers of symbols; 2) telephone number accepts only digits and is limited to 10 digits total; 3) email must contain an ‘@’ symbol and a ‘.com’; and 4) number of guest cannot be negative and must meet the minimum requirement of 50 guests. We plan to spend a lot of time making sure our forms are easy to use.</w:t>
      </w:r>
    </w:p>
    <w:p w:rsidR="00B92458" w:rsidRDefault="00B92458" w:rsidP="00B92458">
      <w:pPr>
        <w:pStyle w:val="ListParagraph"/>
        <w:rPr>
          <w:rFonts w:ascii="Times New Roman" w:hAnsi="Times New Roman" w:cs="Times New Roman"/>
          <w:sz w:val="21"/>
          <w:szCs w:val="21"/>
        </w:rPr>
      </w:pPr>
    </w:p>
    <w:p w:rsidR="00B92458" w:rsidRDefault="00B92458" w:rsidP="00B92458">
      <w:pPr>
        <w:pStyle w:val="ListParagraph"/>
        <w:numPr>
          <w:ilvl w:val="0"/>
          <w:numId w:val="20"/>
        </w:numPr>
        <w:spacing w:line="276" w:lineRule="auto"/>
        <w:rPr>
          <w:rFonts w:ascii="Times New Roman" w:hAnsi="Times New Roman" w:cs="Times New Roman"/>
          <w:sz w:val="21"/>
          <w:szCs w:val="21"/>
        </w:rPr>
      </w:pPr>
      <w:r w:rsidRPr="001F3BE4">
        <w:rPr>
          <w:rFonts w:ascii="Times New Roman" w:hAnsi="Times New Roman" w:cs="Times New Roman"/>
          <w:sz w:val="21"/>
          <w:szCs w:val="21"/>
        </w:rPr>
        <w:t>The html pages were built so that popular screen resolutions and people with eye disabilities could maneuver more easily</w:t>
      </w:r>
      <w:r>
        <w:rPr>
          <w:rFonts w:ascii="Times New Roman" w:hAnsi="Times New Roman" w:cs="Times New Roman"/>
          <w:sz w:val="21"/>
          <w:szCs w:val="21"/>
        </w:rPr>
        <w:t>. However, we wanted to</w:t>
      </w:r>
      <w:r w:rsidRPr="001F3BE4">
        <w:rPr>
          <w:rFonts w:ascii="Times New Roman" w:hAnsi="Times New Roman" w:cs="Times New Roman"/>
          <w:sz w:val="21"/>
          <w:szCs w:val="21"/>
        </w:rPr>
        <w:t xml:space="preserve"> accommodate larger screens</w:t>
      </w:r>
      <w:r>
        <w:rPr>
          <w:rFonts w:ascii="Times New Roman" w:hAnsi="Times New Roman" w:cs="Times New Roman"/>
          <w:sz w:val="21"/>
          <w:szCs w:val="21"/>
        </w:rPr>
        <w:t xml:space="preserve"> as well</w:t>
      </w:r>
      <w:r w:rsidRPr="001F3BE4">
        <w:rPr>
          <w:rFonts w:ascii="Times New Roman" w:hAnsi="Times New Roman" w:cs="Times New Roman"/>
          <w:sz w:val="21"/>
          <w:szCs w:val="21"/>
        </w:rPr>
        <w:t xml:space="preserve">. The screen adjustments were not fully implemented </w:t>
      </w:r>
      <w:r>
        <w:rPr>
          <w:rFonts w:ascii="Times New Roman" w:hAnsi="Times New Roman" w:cs="Times New Roman"/>
          <w:sz w:val="21"/>
          <w:szCs w:val="21"/>
        </w:rPr>
        <w:t>because</w:t>
      </w:r>
      <w:r w:rsidRPr="001F3BE4">
        <w:rPr>
          <w:rFonts w:ascii="Times New Roman" w:hAnsi="Times New Roman" w:cs="Times New Roman"/>
          <w:sz w:val="21"/>
          <w:szCs w:val="21"/>
        </w:rPr>
        <w:t xml:space="preserve"> it was difficult to render the pages with many different formats nicely on larger screen sizes and it was difficult to access computers with different screen sizes. An effort was made so that some pages had a degree of formatting for larger screens.</w:t>
      </w:r>
    </w:p>
    <w:p w:rsidR="00B92458" w:rsidRPr="001F3BE4" w:rsidRDefault="00B92458" w:rsidP="00B92458">
      <w:pPr>
        <w:pStyle w:val="ListParagraph"/>
        <w:rPr>
          <w:rFonts w:ascii="Times New Roman" w:hAnsi="Times New Roman" w:cs="Times New Roman"/>
          <w:sz w:val="21"/>
          <w:szCs w:val="21"/>
        </w:rPr>
      </w:pPr>
    </w:p>
    <w:p w:rsidR="00B92458" w:rsidRDefault="00B92458" w:rsidP="00B92458">
      <w:pPr>
        <w:pStyle w:val="ListParagraph"/>
        <w:numPr>
          <w:ilvl w:val="0"/>
          <w:numId w:val="20"/>
        </w:numPr>
        <w:spacing w:line="276" w:lineRule="auto"/>
        <w:rPr>
          <w:rFonts w:ascii="Times New Roman" w:hAnsi="Times New Roman" w:cs="Times New Roman"/>
          <w:sz w:val="21"/>
          <w:szCs w:val="21"/>
        </w:rPr>
      </w:pPr>
      <w:r w:rsidRPr="001F3BE4">
        <w:rPr>
          <w:rFonts w:ascii="Times New Roman" w:hAnsi="Times New Roman" w:cs="Times New Roman"/>
          <w:sz w:val="21"/>
          <w:szCs w:val="21"/>
        </w:rPr>
        <w:t>We have utilized the fotorama slideshow on the index page which automatically scrolls between images.</w:t>
      </w:r>
      <w:r>
        <w:rPr>
          <w:rFonts w:ascii="Times New Roman" w:hAnsi="Times New Roman" w:cs="Times New Roman"/>
          <w:sz w:val="21"/>
          <w:szCs w:val="21"/>
        </w:rPr>
        <w:t xml:space="preserve"> This is the center piece of the index page so we intend to edit this as we learn more about JavaScript.</w:t>
      </w:r>
    </w:p>
    <w:p w:rsidR="00B92458" w:rsidRPr="001F3BE4" w:rsidRDefault="00B92458" w:rsidP="00B92458">
      <w:pPr>
        <w:pStyle w:val="ListParagraph"/>
        <w:rPr>
          <w:rFonts w:ascii="Times New Roman" w:hAnsi="Times New Roman" w:cs="Times New Roman"/>
          <w:sz w:val="21"/>
          <w:szCs w:val="21"/>
        </w:rPr>
      </w:pPr>
    </w:p>
    <w:p w:rsidR="00B92458" w:rsidRDefault="00B92458" w:rsidP="00B92458">
      <w:pPr>
        <w:pStyle w:val="ListParagraph"/>
        <w:numPr>
          <w:ilvl w:val="0"/>
          <w:numId w:val="20"/>
        </w:numPr>
        <w:spacing w:line="276" w:lineRule="auto"/>
        <w:rPr>
          <w:rFonts w:ascii="Times New Roman" w:hAnsi="Times New Roman" w:cs="Times New Roman"/>
          <w:sz w:val="21"/>
          <w:szCs w:val="21"/>
        </w:rPr>
      </w:pPr>
      <w:r>
        <w:rPr>
          <w:rFonts w:ascii="Times New Roman" w:hAnsi="Times New Roman" w:cs="Times New Roman"/>
          <w:sz w:val="21"/>
          <w:szCs w:val="21"/>
        </w:rPr>
        <w:t>We tried to include accessibility features</w:t>
      </w:r>
      <w:r w:rsidRPr="001F3BE4">
        <w:rPr>
          <w:rFonts w:ascii="Times New Roman" w:hAnsi="Times New Roman" w:cs="Times New Roman"/>
          <w:sz w:val="21"/>
          <w:szCs w:val="21"/>
        </w:rPr>
        <w:t xml:space="preserve"> </w:t>
      </w:r>
      <w:r>
        <w:rPr>
          <w:rFonts w:ascii="Times New Roman" w:hAnsi="Times New Roman" w:cs="Times New Roman"/>
          <w:sz w:val="21"/>
          <w:szCs w:val="21"/>
        </w:rPr>
        <w:t xml:space="preserve">on our website. </w:t>
      </w:r>
      <w:r w:rsidRPr="001F3BE4">
        <w:rPr>
          <w:rFonts w:ascii="Times New Roman" w:hAnsi="Times New Roman" w:cs="Times New Roman"/>
          <w:sz w:val="21"/>
          <w:szCs w:val="21"/>
        </w:rPr>
        <w:t>Many of the navigation and fragment anchors link properly to their target destinations.</w:t>
      </w:r>
      <w:r>
        <w:rPr>
          <w:rFonts w:ascii="Times New Roman" w:hAnsi="Times New Roman" w:cs="Times New Roman"/>
          <w:sz w:val="21"/>
          <w:szCs w:val="21"/>
        </w:rPr>
        <w:t xml:space="preserve"> </w:t>
      </w:r>
    </w:p>
    <w:p w:rsidR="00B92458" w:rsidRPr="00D06896" w:rsidRDefault="00B92458" w:rsidP="00B92458">
      <w:pPr>
        <w:pStyle w:val="ListParagraph"/>
        <w:rPr>
          <w:rFonts w:ascii="Times New Roman" w:hAnsi="Times New Roman" w:cs="Times New Roman"/>
          <w:sz w:val="21"/>
          <w:szCs w:val="21"/>
        </w:rPr>
      </w:pPr>
    </w:p>
    <w:p w:rsidR="00B92458" w:rsidRPr="001F3BE4" w:rsidRDefault="00B92458" w:rsidP="00B92458">
      <w:pPr>
        <w:pStyle w:val="ListParagraph"/>
        <w:numPr>
          <w:ilvl w:val="0"/>
          <w:numId w:val="20"/>
        </w:numPr>
        <w:spacing w:line="276" w:lineRule="auto"/>
        <w:rPr>
          <w:rFonts w:ascii="Times New Roman" w:hAnsi="Times New Roman" w:cs="Times New Roman"/>
          <w:sz w:val="21"/>
          <w:szCs w:val="21"/>
        </w:rPr>
      </w:pPr>
      <w:r>
        <w:rPr>
          <w:rFonts w:ascii="Times New Roman" w:hAnsi="Times New Roman" w:cs="Times New Roman"/>
          <w:sz w:val="21"/>
          <w:szCs w:val="21"/>
        </w:rPr>
        <w:t>In general, we have not implemented most things involving JavaScript. However, we have started our research. For example, the modal bootstrap technique will be necessary for the products page to transition into the ‘pop-up’ page. We have also started experimenting with JavaScript for our form pages.</w:t>
      </w:r>
    </w:p>
    <w:p w:rsidR="00B92458" w:rsidRDefault="00B92458" w:rsidP="00B92458">
      <w:pPr>
        <w:jc w:val="both"/>
        <w:rPr>
          <w:rFonts w:ascii="Times New Roman" w:eastAsia="Times New Roman" w:hAnsi="Times New Roman" w:cs="Times New Roman"/>
          <w:b/>
        </w:rPr>
      </w:pPr>
    </w:p>
    <w:p w:rsidR="00B92458" w:rsidRPr="00E54B83" w:rsidRDefault="00B92458" w:rsidP="00B92458">
      <w:pPr>
        <w:rPr>
          <w:rFonts w:ascii="Times New Roman" w:eastAsia="Times New Roman" w:hAnsi="Times New Roman" w:cs="Times New Roman"/>
          <w:sz w:val="21"/>
          <w:szCs w:val="21"/>
        </w:rPr>
      </w:pPr>
      <w:r w:rsidRPr="00E54B83">
        <w:rPr>
          <w:rFonts w:ascii="Times New Roman" w:eastAsia="Times New Roman" w:hAnsi="Times New Roman" w:cs="Times New Roman"/>
          <w:b/>
          <w:bCs/>
          <w:sz w:val="21"/>
          <w:szCs w:val="21"/>
        </w:rPr>
        <w:t>The Front Page</w:t>
      </w:r>
    </w:p>
    <w:p w:rsidR="00B92458" w:rsidRDefault="00B92458" w:rsidP="00B92458">
      <w:pPr>
        <w:rPr>
          <w:rFonts w:ascii="Times New Roman" w:eastAsia="Times New Roman" w:hAnsi="Times New Roman" w:cs="Times New Roman"/>
          <w:sz w:val="21"/>
          <w:szCs w:val="21"/>
        </w:rPr>
      </w:pPr>
    </w:p>
    <w:p w:rsidR="00B92458" w:rsidRDefault="00B92458" w:rsidP="00B92458">
      <w:pPr>
        <w:rPr>
          <w:rFonts w:ascii="Times New Roman" w:eastAsia="Times New Roman" w:hAnsi="Times New Roman" w:cs="Times New Roman"/>
          <w:sz w:val="21"/>
          <w:szCs w:val="21"/>
        </w:rPr>
      </w:pPr>
      <w:r w:rsidRPr="00E54B83">
        <w:rPr>
          <w:rFonts w:ascii="Times New Roman" w:eastAsia="Times New Roman" w:hAnsi="Times New Roman" w:cs="Times New Roman"/>
          <w:sz w:val="21"/>
          <w:szCs w:val="21"/>
        </w:rPr>
        <w:t>Above the fold on the front page is the header and the fotorama. The fotorama fills up most of the screen with attractive dessert images and will auto-scroll. All the text in the header (including the logo) is the same colour, and meets W3C WCAG 2.0 guidelines for large and small text. The navigation links, which are contained within the header, utilize block anchors to create the effect of clickable buttons. When the browser width shrinks, the header height increases and the navigation links move down to a new line. Note that the header is fully functional without detracting from the content.</w:t>
      </w:r>
    </w:p>
    <w:p w:rsidR="00B92458" w:rsidRDefault="00B92458" w:rsidP="00B92458">
      <w:pPr>
        <w:rPr>
          <w:rFonts w:ascii="Times New Roman" w:eastAsia="Times New Roman" w:hAnsi="Times New Roman" w:cs="Times New Roman"/>
          <w:sz w:val="21"/>
          <w:szCs w:val="21"/>
        </w:rPr>
      </w:pPr>
    </w:p>
    <w:p w:rsidR="00B92458" w:rsidRPr="00FA22DB"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It was noticed however that fotorama slideshow was </w:t>
      </w:r>
      <w:r w:rsidRPr="00E455EE">
        <w:rPr>
          <w:rFonts w:ascii="Times New Roman" w:eastAsia="Times New Roman" w:hAnsi="Times New Roman" w:cs="Times New Roman"/>
          <w:b/>
          <w:sz w:val="21"/>
          <w:szCs w:val="21"/>
        </w:rPr>
        <w:t>not</w:t>
      </w:r>
      <w:r>
        <w:rPr>
          <w:rFonts w:ascii="Times New Roman" w:eastAsia="Times New Roman" w:hAnsi="Times New Roman" w:cs="Times New Roman"/>
          <w:sz w:val="21"/>
          <w:szCs w:val="21"/>
        </w:rPr>
        <w:t xml:space="preserve"> visible on </w:t>
      </w:r>
      <w:hyperlink r:id="rId60" w:history="1">
        <w:r w:rsidRPr="00353C8B">
          <w:rPr>
            <w:rStyle w:val="Hyperlink"/>
            <w:rFonts w:ascii="Times New Roman" w:eastAsia="Times New Roman" w:hAnsi="Times New Roman" w:cs="Times New Roman"/>
            <w:sz w:val="21"/>
            <w:szCs w:val="21"/>
          </w:rPr>
          <w:t>ftp://ftp.bcitdev.com/Milestone3Directory/htmlpages/index.html</w:t>
        </w:r>
      </w:hyperlink>
      <w:r>
        <w:rPr>
          <w:rFonts w:ascii="Times New Roman" w:eastAsia="Times New Roman" w:hAnsi="Times New Roman" w:cs="Times New Roman"/>
          <w:sz w:val="21"/>
          <w:szCs w:val="21"/>
        </w:rPr>
        <w:t xml:space="preserve"> and therefore can only be viewed through the zip file download through Desire2Learn Dropbox</w:t>
      </w:r>
    </w:p>
    <w:p w:rsidR="00B92458" w:rsidRDefault="00B92458" w:rsidP="00B92458">
      <w:pPr>
        <w:rPr>
          <w:rFonts w:ascii="Times New Roman" w:eastAsia="Times New Roman" w:hAnsi="Times New Roman" w:cs="Times New Roman"/>
          <w:sz w:val="21"/>
          <w:szCs w:val="21"/>
        </w:rPr>
      </w:pPr>
    </w:p>
    <w:p w:rsidR="00B92458" w:rsidRDefault="00B92458" w:rsidP="00B92458">
      <w:pPr>
        <w:ind w:firstLine="720"/>
        <w:rPr>
          <w:rFonts w:ascii="Times New Roman" w:eastAsia="Times New Roman" w:hAnsi="Times New Roman" w:cs="Times New Roman"/>
          <w:sz w:val="21"/>
          <w:szCs w:val="21"/>
        </w:rPr>
      </w:pPr>
    </w:p>
    <w:p w:rsidR="00B92458" w:rsidRPr="00E54B83"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sz w:val="21"/>
          <w:szCs w:val="21"/>
        </w:rPr>
        <w:t>F</w:t>
      </w:r>
      <w:r w:rsidRPr="00E54B83">
        <w:rPr>
          <w:rFonts w:ascii="Times New Roman" w:eastAsia="Times New Roman" w:hAnsi="Times New Roman" w:cs="Times New Roman"/>
          <w:sz w:val="21"/>
          <w:szCs w:val="21"/>
        </w:rPr>
        <w:t>or accessibility purposes, a “Skip to Content” link has been added to the header next to the logo. Using the tabindex property, we have made this link the first item highlighted when tabbing through the page.</w:t>
      </w:r>
    </w:p>
    <w:p w:rsidR="00B92458" w:rsidRDefault="00B92458" w:rsidP="00B92458">
      <w:pPr>
        <w:ind w:firstLine="720"/>
        <w:rPr>
          <w:rFonts w:ascii="Times New Roman" w:eastAsia="Times New Roman" w:hAnsi="Times New Roman" w:cs="Times New Roman"/>
          <w:sz w:val="21"/>
          <w:szCs w:val="21"/>
        </w:rPr>
      </w:pPr>
    </w:p>
    <w:p w:rsidR="00B92458" w:rsidRDefault="00B92458" w:rsidP="00B92458">
      <w:pPr>
        <w:keepNext/>
      </w:pPr>
      <w:r>
        <w:rPr>
          <w:rFonts w:ascii="Times New Roman" w:eastAsia="Times New Roman" w:hAnsi="Times New Roman" w:cs="Times New Roman"/>
          <w:noProof/>
          <w:sz w:val="24"/>
          <w:szCs w:val="24"/>
          <w:lang w:val="en-US"/>
        </w:rPr>
        <w:lastRenderedPageBreak/>
        <w:drawing>
          <wp:inline distT="0" distB="0" distL="0" distR="0" wp14:anchorId="725481C7" wp14:editId="2F0392A6">
            <wp:extent cx="5943600" cy="2806065"/>
            <wp:effectExtent l="0" t="0" r="0" b="0"/>
            <wp:docPr id="2" name="Picture 2"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886D9C.tmp"/>
                    <pic:cNvPicPr/>
                  </pic:nvPicPr>
                  <pic:blipFill>
                    <a:blip r:embed="rId61">
                      <a:extLst>
                        <a:ext uri="{28A0092B-C50C-407E-A947-70E740481C1C}">
                          <a14:useLocalDpi xmlns:a14="http://schemas.microsoft.com/office/drawing/2010/main" val="0"/>
                        </a:ext>
                      </a:extLst>
                    </a:blip>
                    <a:stretch>
                      <a:fillRect/>
                    </a:stretch>
                  </pic:blipFill>
                  <pic:spPr>
                    <a:xfrm>
                      <a:off x="0" y="0"/>
                      <a:ext cx="5943600" cy="2806065"/>
                    </a:xfrm>
                    <a:prstGeom prst="rect">
                      <a:avLst/>
                    </a:prstGeom>
                  </pic:spPr>
                </pic:pic>
              </a:graphicData>
            </a:graphic>
          </wp:inline>
        </w:drawing>
      </w:r>
    </w:p>
    <w:p w:rsidR="00B92458" w:rsidRDefault="00B92458" w:rsidP="00B92458">
      <w:pPr>
        <w:keepNext/>
      </w:pPr>
    </w:p>
    <w:p w:rsidR="00B92458" w:rsidRPr="00AF19B0" w:rsidRDefault="00B92458" w:rsidP="00B92458">
      <w:pPr>
        <w:keepNext/>
      </w:pPr>
      <w:r w:rsidRPr="00E54B83">
        <w:rPr>
          <w:rFonts w:ascii="Times New Roman" w:eastAsia="Times New Roman" w:hAnsi="Times New Roman" w:cs="Times New Roman"/>
          <w:sz w:val="21"/>
          <w:szCs w:val="21"/>
        </w:rPr>
        <w:t xml:space="preserve">Below the fold, we present news items and special events alongside attractive photos. </w:t>
      </w:r>
      <w:r>
        <w:rPr>
          <w:rFonts w:ascii="Times New Roman" w:eastAsia="Times New Roman" w:hAnsi="Times New Roman" w:cs="Times New Roman"/>
          <w:sz w:val="21"/>
          <w:szCs w:val="21"/>
        </w:rPr>
        <w:t xml:space="preserve">The font has excellent contrast and there is good use of white space. We tried to keep content short and concise and it is organized under headers and above dividers. </w:t>
      </w:r>
      <w:r w:rsidRPr="00E54B83">
        <w:rPr>
          <w:rFonts w:ascii="Times New Roman" w:eastAsia="Times New Roman" w:hAnsi="Times New Roman" w:cs="Times New Roman"/>
          <w:sz w:val="21"/>
          <w:szCs w:val="21"/>
        </w:rPr>
        <w:t>In the</w:t>
      </w:r>
      <w:r>
        <w:rPr>
          <w:rFonts w:ascii="Times New Roman" w:eastAsia="Times New Roman" w:hAnsi="Times New Roman" w:cs="Times New Roman"/>
          <w:sz w:val="21"/>
          <w:szCs w:val="21"/>
        </w:rPr>
        <w:t xml:space="preserve"> bottom-</w:t>
      </w:r>
      <w:r w:rsidRPr="00E54B83">
        <w:rPr>
          <w:rFonts w:ascii="Times New Roman" w:eastAsia="Times New Roman" w:hAnsi="Times New Roman" w:cs="Times New Roman"/>
          <w:sz w:val="21"/>
          <w:szCs w:val="21"/>
        </w:rPr>
        <w:t>right corner, a “Back to Top” link offers an efficient alternative to scrolling back up.</w:t>
      </w:r>
    </w:p>
    <w:p w:rsidR="00B92458" w:rsidRPr="00E54B83" w:rsidRDefault="00B92458" w:rsidP="00B92458">
      <w:pPr>
        <w:rPr>
          <w:rFonts w:ascii="Times New Roman" w:eastAsia="Times New Roman" w:hAnsi="Times New Roman" w:cs="Times New Roman"/>
          <w:sz w:val="21"/>
          <w:szCs w:val="21"/>
        </w:rPr>
      </w:pPr>
    </w:p>
    <w:p w:rsidR="00B92458" w:rsidRDefault="00B92458" w:rsidP="00B92458">
      <w:pPr>
        <w:rPr>
          <w:rFonts w:ascii="Times New Roman" w:eastAsia="Times New Roman" w:hAnsi="Times New Roman" w:cs="Times New Roman"/>
          <w:sz w:val="21"/>
          <w:szCs w:val="21"/>
        </w:rPr>
      </w:pPr>
      <w:r w:rsidRPr="00E54B83">
        <w:rPr>
          <w:rFonts w:ascii="Times New Roman" w:eastAsia="Times New Roman" w:hAnsi="Times New Roman" w:cs="Times New Roman"/>
          <w:sz w:val="21"/>
          <w:szCs w:val="21"/>
        </w:rPr>
        <w:t>At the bottom of the page is the footer. The colour scheme matches the header, (aside from the text size, which is smaller). In smaller browser widths, the four columns reduce to two, then one.</w:t>
      </w:r>
      <w:r>
        <w:rPr>
          <w:rFonts w:ascii="Times New Roman" w:eastAsia="Times New Roman" w:hAnsi="Times New Roman" w:cs="Times New Roman"/>
          <w:sz w:val="21"/>
          <w:szCs w:val="21"/>
        </w:rPr>
        <w:t xml:space="preserve"> The links in both the header and the footer have pseudo-classes upon hovering (an underline feature in the header and color change for the footer). Note that all buttons throughout the website have a hover affect as well.</w:t>
      </w:r>
    </w:p>
    <w:p w:rsidR="00B92458" w:rsidRPr="00AF19B0" w:rsidRDefault="00B92458" w:rsidP="00B92458"/>
    <w:p w:rsidR="00B92458" w:rsidRPr="00E54B83" w:rsidRDefault="00B92458" w:rsidP="00B92458">
      <w:pPr>
        <w:rPr>
          <w:rFonts w:ascii="Times New Roman" w:eastAsia="Times New Roman" w:hAnsi="Times New Roman" w:cs="Times New Roman"/>
          <w:sz w:val="21"/>
          <w:szCs w:val="21"/>
        </w:rPr>
      </w:pPr>
      <w:r w:rsidRPr="00E54B83">
        <w:rPr>
          <w:rFonts w:ascii="Times New Roman" w:eastAsia="Times New Roman" w:hAnsi="Times New Roman" w:cs="Times New Roman"/>
          <w:noProof/>
          <w:sz w:val="21"/>
          <w:szCs w:val="21"/>
          <w:lang w:val="en-US"/>
        </w:rPr>
        <w:drawing>
          <wp:inline distT="0" distB="0" distL="0" distR="0" wp14:anchorId="371DBEC0" wp14:editId="0B2B9A6E">
            <wp:extent cx="5943600" cy="2810510"/>
            <wp:effectExtent l="0" t="0" r="0" b="8890"/>
            <wp:docPr id="3" name="Picture 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8837E2.tmp"/>
                    <pic:cNvPicPr/>
                  </pic:nvPicPr>
                  <pic:blipFill>
                    <a:blip r:embed="rId62">
                      <a:extLst>
                        <a:ext uri="{28A0092B-C50C-407E-A947-70E740481C1C}">
                          <a14:useLocalDpi xmlns:a14="http://schemas.microsoft.com/office/drawing/2010/main" val="0"/>
                        </a:ext>
                      </a:extLst>
                    </a:blip>
                    <a:stretch>
                      <a:fillRect/>
                    </a:stretch>
                  </pic:blipFill>
                  <pic:spPr>
                    <a:xfrm>
                      <a:off x="0" y="0"/>
                      <a:ext cx="5943600" cy="2810510"/>
                    </a:xfrm>
                    <a:prstGeom prst="rect">
                      <a:avLst/>
                    </a:prstGeom>
                  </pic:spPr>
                </pic:pic>
              </a:graphicData>
            </a:graphic>
          </wp:inline>
        </w:drawing>
      </w:r>
    </w:p>
    <w:p w:rsidR="00B92458" w:rsidRPr="00E54B83" w:rsidRDefault="00B92458" w:rsidP="00B92458">
      <w:pPr>
        <w:rPr>
          <w:rFonts w:ascii="Times New Roman" w:eastAsia="Times New Roman" w:hAnsi="Times New Roman" w:cs="Times New Roman"/>
          <w:sz w:val="21"/>
          <w:szCs w:val="21"/>
        </w:rPr>
      </w:pPr>
    </w:p>
    <w:p w:rsidR="00B92458" w:rsidRDefault="00B92458" w:rsidP="00B92458">
      <w:pPr>
        <w:rPr>
          <w:rFonts w:ascii="Times New Roman" w:eastAsia="Times New Roman" w:hAnsi="Times New Roman" w:cs="Times New Roman"/>
          <w:b/>
          <w:bCs/>
          <w:sz w:val="21"/>
          <w:szCs w:val="21"/>
        </w:rPr>
      </w:pPr>
    </w:p>
    <w:p w:rsidR="00B92458" w:rsidRDefault="00B92458" w:rsidP="00B92458">
      <w:pPr>
        <w:rPr>
          <w:rFonts w:ascii="Times New Roman" w:eastAsia="Times New Roman" w:hAnsi="Times New Roman" w:cs="Times New Roman"/>
          <w:b/>
          <w:bCs/>
          <w:sz w:val="21"/>
          <w:szCs w:val="21"/>
        </w:rPr>
      </w:pPr>
    </w:p>
    <w:p w:rsidR="00B92458" w:rsidRDefault="00B92458" w:rsidP="00B92458">
      <w:pPr>
        <w:rPr>
          <w:rFonts w:ascii="Times New Roman" w:eastAsia="Times New Roman" w:hAnsi="Times New Roman" w:cs="Times New Roman"/>
          <w:b/>
          <w:bCs/>
          <w:sz w:val="21"/>
          <w:szCs w:val="21"/>
        </w:rPr>
      </w:pPr>
    </w:p>
    <w:p w:rsidR="00B92458" w:rsidRDefault="00B92458" w:rsidP="00B92458">
      <w:pPr>
        <w:rPr>
          <w:rFonts w:ascii="Times New Roman" w:eastAsia="Times New Roman" w:hAnsi="Times New Roman" w:cs="Times New Roman"/>
          <w:b/>
          <w:bCs/>
          <w:sz w:val="21"/>
          <w:szCs w:val="21"/>
        </w:rPr>
      </w:pPr>
    </w:p>
    <w:p w:rsidR="00B92458" w:rsidRPr="00663790" w:rsidRDefault="00B92458" w:rsidP="00B92458">
      <w:pPr>
        <w:rPr>
          <w:rFonts w:ascii="Times New Roman" w:eastAsia="Times New Roman" w:hAnsi="Times New Roman" w:cs="Times New Roman"/>
          <w:b/>
          <w:bCs/>
          <w:sz w:val="21"/>
          <w:szCs w:val="21"/>
        </w:rPr>
      </w:pPr>
      <w:r w:rsidRPr="00663790">
        <w:rPr>
          <w:rFonts w:ascii="Times New Roman" w:eastAsia="Times New Roman" w:hAnsi="Times New Roman" w:cs="Times New Roman"/>
          <w:b/>
          <w:bCs/>
          <w:sz w:val="21"/>
          <w:szCs w:val="21"/>
        </w:rPr>
        <w:lastRenderedPageBreak/>
        <w:t>Tables</w:t>
      </w:r>
    </w:p>
    <w:p w:rsidR="00B92458" w:rsidRPr="00663790" w:rsidRDefault="00B92458" w:rsidP="00B92458">
      <w:pPr>
        <w:rPr>
          <w:rFonts w:ascii="Times New Roman" w:eastAsia="Times New Roman" w:hAnsi="Times New Roman" w:cs="Times New Roman"/>
          <w:sz w:val="21"/>
          <w:szCs w:val="21"/>
        </w:rPr>
      </w:pPr>
    </w:p>
    <w:p w:rsidR="00B92458" w:rsidRPr="002F674F" w:rsidRDefault="00B92458" w:rsidP="00B92458">
      <w:pPr>
        <w:rPr>
          <w:rFonts w:ascii="Times New Roman" w:eastAsia="Times New Roman" w:hAnsi="Times New Roman" w:cs="Times New Roman"/>
          <w:sz w:val="24"/>
          <w:szCs w:val="24"/>
        </w:rPr>
      </w:pPr>
      <w:r w:rsidRPr="00663790">
        <w:rPr>
          <w:rFonts w:ascii="Times New Roman" w:eastAsia="Times New Roman" w:hAnsi="Times New Roman" w:cs="Times New Roman"/>
          <w:sz w:val="21"/>
          <w:szCs w:val="21"/>
        </w:rPr>
        <w:t>We have two tables on our site: the product listings on the Products page, and the Hours of Operation in the footer. Both utilize an invisible border. The table on the Products page is responsive, wrapping the data cells to the next line in smaller browser widths.</w:t>
      </w:r>
    </w:p>
    <w:p w:rsidR="00B92458" w:rsidRPr="002F674F" w:rsidRDefault="00B92458" w:rsidP="00B92458">
      <w:pPr>
        <w:rPr>
          <w:rFonts w:ascii="Times New Roman" w:eastAsia="Times New Roman" w:hAnsi="Times New Roman" w:cs="Times New Roman"/>
          <w:sz w:val="24"/>
          <w:szCs w:val="24"/>
        </w:rPr>
      </w:pPr>
      <w:r>
        <w:rPr>
          <w:rFonts w:eastAsia="Times New Roman"/>
          <w:b/>
          <w:bCs/>
          <w:noProof/>
          <w:lang w:val="en-US"/>
        </w:rPr>
        <w:drawing>
          <wp:anchor distT="0" distB="0" distL="114300" distR="114300" simplePos="0" relativeHeight="251660288" behindDoc="0" locked="0" layoutInCell="1" allowOverlap="1" wp14:anchorId="22D016CD" wp14:editId="240769BA">
            <wp:simplePos x="0" y="0"/>
            <wp:positionH relativeFrom="column">
              <wp:posOffset>4572635</wp:posOffset>
            </wp:positionH>
            <wp:positionV relativeFrom="paragraph">
              <wp:posOffset>3582670</wp:posOffset>
            </wp:positionV>
            <wp:extent cx="1381125" cy="895350"/>
            <wp:effectExtent l="0" t="0" r="9525" b="0"/>
            <wp:wrapTopAndBottom/>
            <wp:docPr id="5" name="Picture 5"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887CB3.tmp"/>
                    <pic:cNvPicPr/>
                  </pic:nvPicPr>
                  <pic:blipFill>
                    <a:blip r:embed="rId63">
                      <a:extLst>
                        <a:ext uri="{28A0092B-C50C-407E-A947-70E740481C1C}">
                          <a14:useLocalDpi xmlns:a14="http://schemas.microsoft.com/office/drawing/2010/main" val="0"/>
                        </a:ext>
                      </a:extLst>
                    </a:blip>
                    <a:stretch>
                      <a:fillRect/>
                    </a:stretch>
                  </pic:blipFill>
                  <pic:spPr>
                    <a:xfrm>
                      <a:off x="0" y="0"/>
                      <a:ext cx="1381125" cy="895350"/>
                    </a:xfrm>
                    <a:prstGeom prst="rect">
                      <a:avLst/>
                    </a:prstGeom>
                  </pic:spPr>
                </pic:pic>
              </a:graphicData>
            </a:graphic>
          </wp:anchor>
        </w:drawing>
      </w:r>
      <w:r>
        <w:rPr>
          <w:rFonts w:ascii="Times New Roman" w:eastAsia="Times New Roman" w:hAnsi="Times New Roman" w:cs="Times New Roman"/>
          <w:noProof/>
          <w:sz w:val="24"/>
          <w:szCs w:val="24"/>
          <w:lang w:val="en-US"/>
        </w:rPr>
        <w:drawing>
          <wp:anchor distT="0" distB="0" distL="114300" distR="114300" simplePos="0" relativeHeight="251659264" behindDoc="1" locked="0" layoutInCell="1" allowOverlap="1" wp14:anchorId="4B6FC156" wp14:editId="1958E5FF">
            <wp:simplePos x="0" y="0"/>
            <wp:positionH relativeFrom="column">
              <wp:posOffset>0</wp:posOffset>
            </wp:positionH>
            <wp:positionV relativeFrom="paragraph">
              <wp:posOffset>258445</wp:posOffset>
            </wp:positionV>
            <wp:extent cx="4577080" cy="4267200"/>
            <wp:effectExtent l="0" t="0" r="0" b="0"/>
            <wp:wrapTopAndBottom/>
            <wp:docPr id="4" name="Picture 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88BF2F.tmp"/>
                    <pic:cNvPicPr/>
                  </pic:nvPicPr>
                  <pic:blipFill>
                    <a:blip r:embed="rId64">
                      <a:extLst>
                        <a:ext uri="{28A0092B-C50C-407E-A947-70E740481C1C}">
                          <a14:useLocalDpi xmlns:a14="http://schemas.microsoft.com/office/drawing/2010/main" val="0"/>
                        </a:ext>
                      </a:extLst>
                    </a:blip>
                    <a:stretch>
                      <a:fillRect/>
                    </a:stretch>
                  </pic:blipFill>
                  <pic:spPr>
                    <a:xfrm>
                      <a:off x="0" y="0"/>
                      <a:ext cx="4577080" cy="4267200"/>
                    </a:xfrm>
                    <a:prstGeom prst="rect">
                      <a:avLst/>
                    </a:prstGeom>
                  </pic:spPr>
                </pic:pic>
              </a:graphicData>
            </a:graphic>
            <wp14:sizeRelH relativeFrom="margin">
              <wp14:pctWidth>0</wp14:pctWidth>
            </wp14:sizeRelH>
            <wp14:sizeRelV relativeFrom="margin">
              <wp14:pctHeight>0</wp14:pctHeight>
            </wp14:sizeRelV>
          </wp:anchor>
        </w:drawing>
      </w:r>
    </w:p>
    <w:p w:rsidR="00B92458" w:rsidRPr="002F674F" w:rsidRDefault="00B92458" w:rsidP="00B92458">
      <w:pPr>
        <w:rPr>
          <w:rFonts w:ascii="Times New Roman" w:eastAsia="Times New Roman" w:hAnsi="Times New Roman" w:cs="Times New Roman"/>
          <w:sz w:val="24"/>
          <w:szCs w:val="24"/>
        </w:rPr>
      </w:pPr>
    </w:p>
    <w:p w:rsidR="00B92458" w:rsidRPr="00663790" w:rsidRDefault="00B92458" w:rsidP="00B92458">
      <w:pPr>
        <w:rPr>
          <w:rFonts w:ascii="Times New Roman" w:eastAsia="Times New Roman" w:hAnsi="Times New Roman" w:cs="Times New Roman"/>
          <w:b/>
          <w:bCs/>
          <w:sz w:val="21"/>
          <w:szCs w:val="21"/>
        </w:rPr>
      </w:pPr>
      <w:r w:rsidRPr="00663790">
        <w:rPr>
          <w:rFonts w:ascii="Times New Roman" w:eastAsia="Times New Roman" w:hAnsi="Times New Roman" w:cs="Times New Roman"/>
          <w:b/>
          <w:bCs/>
          <w:sz w:val="21"/>
          <w:szCs w:val="21"/>
        </w:rPr>
        <w:t>Forms</w:t>
      </w:r>
    </w:p>
    <w:p w:rsidR="00B92458" w:rsidRPr="00663790" w:rsidRDefault="00B92458" w:rsidP="00B92458">
      <w:pPr>
        <w:rPr>
          <w:rFonts w:ascii="Times New Roman" w:eastAsia="Times New Roman" w:hAnsi="Times New Roman" w:cs="Times New Roman"/>
          <w:sz w:val="21"/>
          <w:szCs w:val="21"/>
        </w:rPr>
      </w:pPr>
    </w:p>
    <w:p w:rsidR="00B92458"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All the forms that include some form of submit </w:t>
      </w:r>
      <w:r w:rsidRPr="00663790">
        <w:rPr>
          <w:rFonts w:ascii="Times New Roman" w:eastAsia="Times New Roman" w:hAnsi="Times New Roman" w:cs="Times New Roman"/>
          <w:sz w:val="21"/>
          <w:szCs w:val="21"/>
        </w:rPr>
        <w:t>include form elements</w:t>
      </w:r>
      <w:r>
        <w:rPr>
          <w:rFonts w:ascii="Times New Roman" w:eastAsia="Times New Roman" w:hAnsi="Times New Roman" w:cs="Times New Roman"/>
          <w:sz w:val="21"/>
          <w:szCs w:val="21"/>
        </w:rPr>
        <w:t>, for example</w:t>
      </w:r>
      <w:r w:rsidRPr="00663790">
        <w:rPr>
          <w:rFonts w:ascii="Times New Roman" w:eastAsia="Times New Roman" w:hAnsi="Times New Roman" w:cs="Times New Roman"/>
          <w:sz w:val="21"/>
          <w:szCs w:val="21"/>
        </w:rPr>
        <w:t>: sign-up, catering and contact us (feedback). The sign-up page is styled similarly to sign-up pages found on other websites: logging into an existing account is set to the left while signing up for a new account is done on the right. For the catering page</w:t>
      </w:r>
      <w:r>
        <w:rPr>
          <w:rFonts w:ascii="Times New Roman" w:eastAsia="Times New Roman" w:hAnsi="Times New Roman" w:cs="Times New Roman"/>
          <w:sz w:val="21"/>
          <w:szCs w:val="21"/>
        </w:rPr>
        <w:t xml:space="preserve"> (see image below)</w:t>
      </w:r>
      <w:r w:rsidRPr="00663790">
        <w:rPr>
          <w:rFonts w:ascii="Times New Roman" w:eastAsia="Times New Roman" w:hAnsi="Times New Roman" w:cs="Times New Roman"/>
          <w:sz w:val="21"/>
          <w:szCs w:val="21"/>
        </w:rPr>
        <w:t xml:space="preserve">, we took into account the F-shaped reading pattern that was recognized in Jakob Nielson’s experiment and designed the form so that all elements lie in a single column. Finally, the contact page has a small section portioned out for customers to give quick feedback. </w:t>
      </w:r>
      <w:r>
        <w:rPr>
          <w:rFonts w:ascii="Times New Roman" w:eastAsia="Times New Roman" w:hAnsi="Times New Roman" w:cs="Times New Roman"/>
          <w:sz w:val="21"/>
          <w:szCs w:val="21"/>
        </w:rPr>
        <w:t>T</w:t>
      </w:r>
      <w:r w:rsidRPr="00663790">
        <w:rPr>
          <w:rFonts w:ascii="Times New Roman" w:eastAsia="Times New Roman" w:hAnsi="Times New Roman" w:cs="Times New Roman"/>
          <w:sz w:val="21"/>
          <w:szCs w:val="21"/>
        </w:rPr>
        <w:t>hese forms were designed to utilize good proximity.</w:t>
      </w:r>
    </w:p>
    <w:p w:rsidR="00B92458" w:rsidRDefault="00B92458" w:rsidP="00B92458">
      <w:pPr>
        <w:ind w:firstLine="720"/>
        <w:rPr>
          <w:rFonts w:ascii="Times New Roman" w:eastAsia="Times New Roman" w:hAnsi="Times New Roman" w:cs="Times New Roman"/>
          <w:sz w:val="21"/>
          <w:szCs w:val="21"/>
        </w:rPr>
      </w:pPr>
    </w:p>
    <w:p w:rsidR="00B92458" w:rsidRPr="00663790" w:rsidRDefault="00B92458" w:rsidP="00B92458">
      <w:pP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Pictures</w:t>
      </w:r>
    </w:p>
    <w:p w:rsidR="00B92458" w:rsidRPr="00663790" w:rsidRDefault="00B92458" w:rsidP="00B92458">
      <w:pPr>
        <w:ind w:firstLine="720"/>
        <w:rPr>
          <w:rFonts w:ascii="Times New Roman" w:eastAsia="Times New Roman" w:hAnsi="Times New Roman" w:cs="Times New Roman"/>
          <w:sz w:val="21"/>
          <w:szCs w:val="21"/>
        </w:rPr>
      </w:pPr>
    </w:p>
    <w:p w:rsidR="00B92458" w:rsidRPr="00227D21" w:rsidRDefault="00B92458" w:rsidP="00B92458">
      <w:pPr>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We would like to note that all pictures were obtained from Flickr (</w:t>
      </w:r>
      <w:hyperlink r:id="rId65" w:history="1">
        <w:r w:rsidRPr="00423129">
          <w:rPr>
            <w:rStyle w:val="Hyperlink"/>
            <w:rFonts w:ascii="Times New Roman" w:eastAsia="Times New Roman" w:hAnsi="Times New Roman" w:cs="Times New Roman"/>
            <w:sz w:val="21"/>
            <w:szCs w:val="21"/>
          </w:rPr>
          <w:t>www.flickr.com</w:t>
        </w:r>
      </w:hyperlink>
      <w:r>
        <w:rPr>
          <w:rFonts w:ascii="Times New Roman" w:eastAsia="Times New Roman" w:hAnsi="Times New Roman" w:cs="Times New Roman"/>
          <w:sz w:val="21"/>
          <w:szCs w:val="21"/>
        </w:rPr>
        <w:t>) and P</w:t>
      </w:r>
      <w:r w:rsidRPr="005548C2">
        <w:rPr>
          <w:rFonts w:ascii="Times New Roman" w:eastAsia="Times New Roman" w:hAnsi="Times New Roman" w:cs="Times New Roman"/>
          <w:sz w:val="21"/>
          <w:szCs w:val="21"/>
        </w:rPr>
        <w:t>ixabay</w:t>
      </w:r>
      <w:r>
        <w:rPr>
          <w:rFonts w:ascii="Times New Roman" w:eastAsia="Times New Roman" w:hAnsi="Times New Roman" w:cs="Times New Roman"/>
          <w:sz w:val="21"/>
          <w:szCs w:val="21"/>
        </w:rPr>
        <w:t xml:space="preserve"> </w:t>
      </w:r>
      <w:r w:rsidRPr="005548C2">
        <w:rPr>
          <w:rFonts w:ascii="Times New Roman" w:eastAsia="Times New Roman" w:hAnsi="Times New Roman" w:cs="Times New Roman"/>
          <w:sz w:val="21"/>
          <w:szCs w:val="21"/>
        </w:rPr>
        <w:t>(</w:t>
      </w:r>
      <w:hyperlink r:id="rId66" w:history="1">
        <w:r w:rsidRPr="005548C2">
          <w:rPr>
            <w:rStyle w:val="Hyperlink"/>
            <w:rFonts w:ascii="Times New Roman" w:eastAsia="Times New Roman" w:hAnsi="Times New Roman" w:cs="Times New Roman"/>
            <w:sz w:val="21"/>
            <w:szCs w:val="21"/>
          </w:rPr>
          <w:t>www.</w:t>
        </w:r>
        <w:r w:rsidRPr="005548C2">
          <w:rPr>
            <w:rStyle w:val="Hyperlink"/>
            <w:rFonts w:ascii="Times New Roman" w:hAnsi="Times New Roman" w:cs="Times New Roman"/>
            <w:sz w:val="21"/>
            <w:szCs w:val="21"/>
          </w:rPr>
          <w:t>p</w:t>
        </w:r>
        <w:r w:rsidRPr="005548C2">
          <w:rPr>
            <w:rStyle w:val="Hyperlink"/>
            <w:rFonts w:ascii="Times New Roman" w:eastAsia="Times New Roman" w:hAnsi="Times New Roman" w:cs="Times New Roman"/>
            <w:sz w:val="21"/>
            <w:szCs w:val="21"/>
          </w:rPr>
          <w:t>ixabay.com</w:t>
        </w:r>
      </w:hyperlink>
      <w:r w:rsidRPr="005548C2">
        <w:rPr>
          <w:rFonts w:ascii="Times New Roman" w:eastAsia="Times New Roman" w:hAnsi="Times New Roman" w:cs="Times New Roman"/>
          <w:sz w:val="21"/>
          <w:szCs w:val="21"/>
        </w:rPr>
        <w:t>)</w:t>
      </w:r>
      <w:r>
        <w:rPr>
          <w:rFonts w:ascii="Times New Roman" w:eastAsia="Times New Roman" w:hAnsi="Times New Roman" w:cs="Times New Roman"/>
          <w:sz w:val="21"/>
          <w:szCs w:val="21"/>
        </w:rPr>
        <w:t xml:space="preserve">. We ensured that all pictures are </w:t>
      </w:r>
      <w:r>
        <w:rPr>
          <w:rFonts w:ascii="Times New Roman" w:eastAsia="Times New Roman" w:hAnsi="Times New Roman" w:cs="Times New Roman"/>
          <w:i/>
          <w:sz w:val="21"/>
          <w:szCs w:val="21"/>
        </w:rPr>
        <w:t xml:space="preserve">public </w:t>
      </w:r>
      <w:r w:rsidRPr="006D2139">
        <w:rPr>
          <w:rFonts w:ascii="Times New Roman" w:eastAsia="Times New Roman" w:hAnsi="Times New Roman" w:cs="Times New Roman"/>
          <w:i/>
          <w:sz w:val="21"/>
          <w:szCs w:val="21"/>
        </w:rPr>
        <w:t>domain</w:t>
      </w:r>
      <w:r>
        <w:rPr>
          <w:rFonts w:ascii="Times New Roman" w:eastAsia="Times New Roman" w:hAnsi="Times New Roman" w:cs="Times New Roman"/>
          <w:sz w:val="21"/>
          <w:szCs w:val="21"/>
        </w:rPr>
        <w:t>. Other photos such as the specific allergy icons were self-drawn.</w:t>
      </w:r>
    </w:p>
    <w:p w:rsidR="00B92458" w:rsidRDefault="00B92458" w:rsidP="00B92458">
      <w:pPr>
        <w:jc w:val="both"/>
        <w:rPr>
          <w:rFonts w:ascii="Times New Roman" w:eastAsia="Times New Roman" w:hAnsi="Times New Roman" w:cs="Times New Roman"/>
          <w:b/>
        </w:rPr>
      </w:pPr>
      <w:r>
        <w:rPr>
          <w:rFonts w:ascii="Times New Roman" w:eastAsia="Times New Roman" w:hAnsi="Times New Roman" w:cs="Times New Roman"/>
          <w:noProof/>
          <w:sz w:val="24"/>
          <w:szCs w:val="24"/>
          <w:lang w:val="en-US"/>
        </w:rPr>
        <w:lastRenderedPageBreak/>
        <w:drawing>
          <wp:anchor distT="0" distB="0" distL="114300" distR="114300" simplePos="0" relativeHeight="251661312" behindDoc="1" locked="0" layoutInCell="1" allowOverlap="1" wp14:anchorId="027C34BE" wp14:editId="72000CFA">
            <wp:simplePos x="0" y="0"/>
            <wp:positionH relativeFrom="column">
              <wp:posOffset>0</wp:posOffset>
            </wp:positionH>
            <wp:positionV relativeFrom="paragraph">
              <wp:posOffset>237490</wp:posOffset>
            </wp:positionV>
            <wp:extent cx="1905266" cy="5611008"/>
            <wp:effectExtent l="0" t="0" r="0" b="8890"/>
            <wp:wrapTight wrapText="bothSides">
              <wp:wrapPolygon edited="0">
                <wp:start x="0" y="0"/>
                <wp:lineTo x="0" y="21561"/>
                <wp:lineTo x="21384" y="21561"/>
                <wp:lineTo x="21384" y="0"/>
                <wp:lineTo x="0" y="0"/>
              </wp:wrapPolygon>
            </wp:wrapTight>
            <wp:docPr id="6" name="Picture 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88A546.tmp"/>
                    <pic:cNvPicPr/>
                  </pic:nvPicPr>
                  <pic:blipFill>
                    <a:blip r:embed="rId67">
                      <a:extLst>
                        <a:ext uri="{28A0092B-C50C-407E-A947-70E740481C1C}">
                          <a14:useLocalDpi xmlns:a14="http://schemas.microsoft.com/office/drawing/2010/main" val="0"/>
                        </a:ext>
                      </a:extLst>
                    </a:blip>
                    <a:stretch>
                      <a:fillRect/>
                    </a:stretch>
                  </pic:blipFill>
                  <pic:spPr>
                    <a:xfrm>
                      <a:off x="0" y="0"/>
                      <a:ext cx="1905266" cy="5611008"/>
                    </a:xfrm>
                    <a:prstGeom prst="rect">
                      <a:avLst/>
                    </a:prstGeom>
                  </pic:spPr>
                </pic:pic>
              </a:graphicData>
            </a:graphic>
          </wp:anchor>
        </w:drawing>
      </w:r>
    </w:p>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External Stylesheets</w:t>
      </w:r>
    </w:p>
    <w:p w:rsidR="00B92458" w:rsidRPr="000344A4"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r w:rsidRPr="000344A4">
        <w:rPr>
          <w:rFonts w:ascii="Times New Roman" w:eastAsia="Times New Roman" w:hAnsi="Times New Roman" w:cs="Times New Roman"/>
          <w:sz w:val="21"/>
          <w:szCs w:val="21"/>
        </w:rPr>
        <w:t>Most of the styling in base.css applies to the header and footer (we have separate css stylesheets for page-specific styling). We have tried to apply styles so that the page is responsive to various browser widths. Therefore, the content width is not fixed in pixel values, but as a percentage of the browser width. The header and footer heights increase as browser width decreases to accommodate the items contained in them.</w:t>
      </w:r>
    </w:p>
    <w:p w:rsidR="00B92458" w:rsidRDefault="00B92458" w:rsidP="00B92458">
      <w:pPr>
        <w:ind w:firstLine="720"/>
        <w:jc w:val="both"/>
        <w:rPr>
          <w:rFonts w:ascii="Times New Roman" w:eastAsia="Times New Roman" w:hAnsi="Times New Roman" w:cs="Times New Roman"/>
          <w:sz w:val="21"/>
          <w:szCs w:val="21"/>
        </w:rPr>
      </w:pPr>
    </w:p>
    <w:p w:rsidR="00B92458" w:rsidRPr="000344A4" w:rsidRDefault="00B92458" w:rsidP="00B92458">
      <w:pPr>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We </w:t>
      </w:r>
      <w:r w:rsidRPr="000344A4">
        <w:rPr>
          <w:rFonts w:ascii="Times New Roman" w:eastAsia="Times New Roman" w:hAnsi="Times New Roman" w:cs="Times New Roman"/>
          <w:sz w:val="21"/>
          <w:szCs w:val="21"/>
        </w:rPr>
        <w:t xml:space="preserve">have a single stylesheet for print media. To help with legibility, we changed the font </w:t>
      </w:r>
      <w:r>
        <w:rPr>
          <w:rFonts w:ascii="Times New Roman" w:eastAsia="Times New Roman" w:hAnsi="Times New Roman" w:cs="Times New Roman"/>
          <w:sz w:val="21"/>
          <w:szCs w:val="21"/>
        </w:rPr>
        <w:t>to</w:t>
      </w:r>
      <w:r w:rsidRPr="000344A4">
        <w:rPr>
          <w:rFonts w:ascii="Times New Roman" w:eastAsia="Times New Roman" w:hAnsi="Times New Roman" w:cs="Times New Roman"/>
          <w:sz w:val="21"/>
          <w:szCs w:val="21"/>
        </w:rPr>
        <w:t xml:space="preserve"> Times New Roman and the font-size was changed to 14pt. Color </w:t>
      </w:r>
      <w:r>
        <w:rPr>
          <w:rFonts w:ascii="Times New Roman" w:eastAsia="Times New Roman" w:hAnsi="Times New Roman" w:cs="Times New Roman"/>
          <w:sz w:val="21"/>
          <w:szCs w:val="21"/>
        </w:rPr>
        <w:t>is predominantly black</w:t>
      </w:r>
      <w:r w:rsidRPr="000344A4">
        <w:rPr>
          <w:rFonts w:ascii="Times New Roman" w:eastAsia="Times New Roman" w:hAnsi="Times New Roman" w:cs="Times New Roman"/>
          <w:sz w:val="21"/>
          <w:szCs w:val="21"/>
        </w:rPr>
        <w:t xml:space="preserve"> with the exception of images. Other features, such as the fotorama, links (including the navbar, social media and sitemap) as well as buttons were removed to save </w:t>
      </w:r>
      <w:r>
        <w:rPr>
          <w:rFonts w:ascii="Times New Roman" w:eastAsia="Times New Roman" w:hAnsi="Times New Roman" w:cs="Times New Roman"/>
          <w:sz w:val="21"/>
          <w:szCs w:val="21"/>
        </w:rPr>
        <w:t>paper and ink for the user</w:t>
      </w:r>
      <w:r w:rsidRPr="000344A4">
        <w:rPr>
          <w:rFonts w:ascii="Times New Roman" w:eastAsia="Times New Roman" w:hAnsi="Times New Roman" w:cs="Times New Roman"/>
          <w:sz w:val="21"/>
          <w:szCs w:val="21"/>
        </w:rPr>
        <w:t>.</w:t>
      </w:r>
    </w:p>
    <w:p w:rsidR="00F56574" w:rsidRPr="000344A4" w:rsidRDefault="00F56574" w:rsidP="00B92458">
      <w:pPr>
        <w:jc w:val="both"/>
        <w:rPr>
          <w:rFonts w:ascii="Times New Roman" w:eastAsia="Times New Roman" w:hAnsi="Times New Roman" w:cs="Times New Roman"/>
          <w:sz w:val="21"/>
          <w:szCs w:val="21"/>
        </w:rPr>
      </w:pPr>
    </w:p>
    <w:p w:rsidR="00B92458" w:rsidRPr="000344A4" w:rsidRDefault="00B92458" w:rsidP="00B92458">
      <w:pPr>
        <w:jc w:val="both"/>
        <w:rPr>
          <w:rFonts w:ascii="Times New Roman" w:eastAsia="Times New Roman" w:hAnsi="Times New Roman" w:cs="Times New Roman"/>
          <w:sz w:val="21"/>
          <w:szCs w:val="21"/>
        </w:rPr>
      </w:pPr>
      <w:r w:rsidRPr="000344A4">
        <w:rPr>
          <w:rFonts w:ascii="Times New Roman" w:eastAsia="Times New Roman" w:hAnsi="Times New Roman" w:cs="Times New Roman"/>
          <w:sz w:val="21"/>
          <w:szCs w:val="21"/>
        </w:rPr>
        <w:t>Due to vastly different layouts between pages (such as Contact Us versus About Us), each of the pages has an external style sheet containing page-specific styles. This allows us to float divs in different places as necessary.</w:t>
      </w:r>
    </w:p>
    <w:p w:rsidR="00106A46" w:rsidRDefault="00106A46" w:rsidP="00106A46">
      <w:pPr>
        <w:jc w:val="both"/>
        <w:rPr>
          <w:ins w:id="91" w:author="Eric" w:date="2017-03-23T20:13:00Z"/>
          <w:rFonts w:ascii="Times New Roman" w:eastAsia="Times New Roman" w:hAnsi="Times New Roman" w:cs="Times New Roman"/>
          <w:sz w:val="21"/>
          <w:szCs w:val="21"/>
        </w:rPr>
      </w:pPr>
    </w:p>
    <w:p w:rsidR="00106A46" w:rsidRDefault="00106A46" w:rsidP="00106A46">
      <w:pPr>
        <w:jc w:val="both"/>
        <w:rPr>
          <w:ins w:id="92" w:author="Eric" w:date="2017-03-23T20:13:00Z"/>
          <w:rFonts w:ascii="Times New Roman" w:eastAsia="Times New Roman" w:hAnsi="Times New Roman" w:cs="Times New Roman"/>
          <w:sz w:val="21"/>
          <w:szCs w:val="21"/>
        </w:rPr>
      </w:pPr>
      <w:ins w:id="93" w:author="Eric" w:date="2017-03-23T20:13:00Z">
        <w:r>
          <w:rPr>
            <w:rFonts w:ascii="Times New Roman" w:eastAsia="Times New Roman" w:hAnsi="Times New Roman" w:cs="Times New Roman"/>
            <w:sz w:val="21"/>
            <w:szCs w:val="21"/>
          </w:rPr>
          <w:t>However, the forms have a standardized style sheet: forms.css. This ensures that the basic structure (color, spacing, buttons, etc.) of each table is the same throughout the website.  For page-specific elements, we have separate style sheets: catering.css, contact.css and signin.css.</w:t>
        </w:r>
      </w:ins>
    </w:p>
    <w:p w:rsidR="00B92458" w:rsidRPr="000344A4" w:rsidRDefault="00B92458" w:rsidP="00B92458">
      <w:pPr>
        <w:jc w:val="both"/>
        <w:rPr>
          <w:rFonts w:ascii="Times New Roman" w:eastAsia="Times New Roman" w:hAnsi="Times New Roman" w:cs="Times New Roman"/>
          <w:sz w:val="21"/>
          <w:szCs w:val="21"/>
        </w:rPr>
      </w:pPr>
    </w:p>
    <w:p w:rsidR="00B92458" w:rsidRPr="000344A4" w:rsidRDefault="00B92458" w:rsidP="00B92458">
      <w:pPr>
        <w:jc w:val="both"/>
        <w:rPr>
          <w:rFonts w:ascii="Times New Roman" w:eastAsia="Times New Roman" w:hAnsi="Times New Roman" w:cs="Times New Roman"/>
          <w:sz w:val="21"/>
          <w:szCs w:val="21"/>
        </w:rPr>
      </w:pPr>
      <w:r w:rsidRPr="000344A4">
        <w:rPr>
          <w:rFonts w:ascii="Times New Roman" w:eastAsia="Times New Roman" w:hAnsi="Times New Roman" w:cs="Times New Roman"/>
          <w:sz w:val="21"/>
          <w:szCs w:val="21"/>
        </w:rPr>
        <w:t xml:space="preserve">From a programming standpoint, we </w:t>
      </w:r>
      <w:r>
        <w:rPr>
          <w:rFonts w:ascii="Times New Roman" w:eastAsia="Times New Roman" w:hAnsi="Times New Roman" w:cs="Times New Roman"/>
          <w:sz w:val="21"/>
          <w:szCs w:val="21"/>
        </w:rPr>
        <w:t xml:space="preserve">also </w:t>
      </w:r>
      <w:r w:rsidRPr="000344A4">
        <w:rPr>
          <w:rFonts w:ascii="Times New Roman" w:eastAsia="Times New Roman" w:hAnsi="Times New Roman" w:cs="Times New Roman"/>
          <w:sz w:val="21"/>
          <w:szCs w:val="21"/>
        </w:rPr>
        <w:t xml:space="preserve">decided to have separate css documents </w:t>
      </w:r>
      <w:r>
        <w:rPr>
          <w:rFonts w:ascii="Times New Roman" w:eastAsia="Times New Roman" w:hAnsi="Times New Roman" w:cs="Times New Roman"/>
          <w:sz w:val="21"/>
          <w:szCs w:val="21"/>
        </w:rPr>
        <w:t>for troubleshooting</w:t>
      </w:r>
      <w:r w:rsidRPr="000344A4">
        <w:rPr>
          <w:rFonts w:ascii="Times New Roman" w:eastAsia="Times New Roman" w:hAnsi="Times New Roman" w:cs="Times New Roman"/>
          <w:sz w:val="21"/>
          <w:szCs w:val="21"/>
        </w:rPr>
        <w:t xml:space="preserve">. This way, if we know we need to change something specific to the template (header, footer or content layout) we look at the base.css file. Other page-specific changes can be quickly located in their respective files. It </w:t>
      </w:r>
      <w:r>
        <w:rPr>
          <w:rFonts w:ascii="Times New Roman" w:eastAsia="Times New Roman" w:hAnsi="Times New Roman" w:cs="Times New Roman"/>
          <w:sz w:val="21"/>
          <w:szCs w:val="21"/>
        </w:rPr>
        <w:t>was a helpful design choice</w:t>
      </w:r>
      <w:r w:rsidRPr="000344A4">
        <w:rPr>
          <w:rFonts w:ascii="Times New Roman" w:eastAsia="Times New Roman" w:hAnsi="Times New Roman" w:cs="Times New Roman"/>
          <w:sz w:val="21"/>
          <w:szCs w:val="21"/>
        </w:rPr>
        <w:t xml:space="preserve"> during the creation and testing of this website.</w:t>
      </w:r>
    </w:p>
    <w:p w:rsidR="0082512E" w:rsidRDefault="0082512E" w:rsidP="00B92458">
      <w:pPr>
        <w:jc w:val="center"/>
        <w:rPr>
          <w:rFonts w:ascii="Times New Roman" w:eastAsia="Times New Roman" w:hAnsi="Times New Roman" w:cs="Times New Roman"/>
          <w:b/>
        </w:rPr>
      </w:pPr>
    </w:p>
    <w:p w:rsidR="0082512E" w:rsidRDefault="0082512E" w:rsidP="00B92458">
      <w:pPr>
        <w:jc w:val="center"/>
        <w:rPr>
          <w:rFonts w:ascii="Times New Roman" w:eastAsia="Times New Roman" w:hAnsi="Times New Roman" w:cs="Times New Roman"/>
          <w:b/>
        </w:rPr>
      </w:pPr>
    </w:p>
    <w:p w:rsidR="0082512E" w:rsidRDefault="0082512E" w:rsidP="00B92458">
      <w:pPr>
        <w:jc w:val="center"/>
        <w:rPr>
          <w:rFonts w:ascii="Times New Roman" w:eastAsia="Times New Roman" w:hAnsi="Times New Roman" w:cs="Times New Roman"/>
          <w:b/>
        </w:rPr>
      </w:pPr>
    </w:p>
    <w:p w:rsidR="0082512E" w:rsidRDefault="0082512E" w:rsidP="00B82A1C">
      <w:pPr>
        <w:rPr>
          <w:rFonts w:ascii="Times New Roman" w:eastAsia="Times New Roman" w:hAnsi="Times New Roman" w:cs="Times New Roman"/>
          <w:b/>
          <w:sz w:val="40"/>
          <w:szCs w:val="40"/>
        </w:rPr>
      </w:pPr>
    </w:p>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Prototype Page</w:t>
      </w:r>
    </w:p>
    <w:p w:rsidR="00B92458" w:rsidRDefault="00B92458" w:rsidP="00B92458">
      <w:pPr>
        <w:rPr>
          <w:rFonts w:ascii="Times New Roman" w:eastAsia="Times New Roman" w:hAnsi="Times New Roman" w:cs="Times New Roman"/>
          <w:b/>
          <w:sz w:val="40"/>
          <w:szCs w:val="40"/>
        </w:rPr>
      </w:pPr>
    </w:p>
    <w:p w:rsidR="00B92458" w:rsidRDefault="00B92458" w:rsidP="00B92458">
      <w:pPr>
        <w:rPr>
          <w:rFonts w:ascii="Times New Roman" w:eastAsia="Times New Roman" w:hAnsi="Times New Roman" w:cs="Times New Roman"/>
          <w:b/>
          <w:bCs/>
          <w:sz w:val="21"/>
          <w:szCs w:val="21"/>
        </w:rPr>
      </w:pPr>
      <w:r w:rsidRPr="006C633E">
        <w:rPr>
          <w:rFonts w:ascii="Times New Roman" w:eastAsia="Times New Roman" w:hAnsi="Times New Roman" w:cs="Times New Roman"/>
          <w:b/>
          <w:bCs/>
          <w:sz w:val="21"/>
          <w:szCs w:val="21"/>
        </w:rPr>
        <w:t>Deviations from Milestones 1 and 2</w:t>
      </w:r>
    </w:p>
    <w:p w:rsidR="00B92458" w:rsidRPr="006C633E" w:rsidRDefault="00B92458" w:rsidP="00B92458">
      <w:pPr>
        <w:rPr>
          <w:rFonts w:ascii="Times New Roman" w:eastAsia="Times New Roman" w:hAnsi="Times New Roman" w:cs="Times New Roman"/>
          <w:sz w:val="21"/>
          <w:szCs w:val="21"/>
        </w:rPr>
      </w:pPr>
    </w:p>
    <w:p w:rsidR="00B92458" w:rsidRPr="006C633E" w:rsidRDefault="00B92458" w:rsidP="00B92458">
      <w:pPr>
        <w:jc w:val="both"/>
        <w:rPr>
          <w:rFonts w:ascii="Times New Roman" w:eastAsia="Times New Roman" w:hAnsi="Times New Roman" w:cs="Times New Roman"/>
          <w:sz w:val="21"/>
          <w:szCs w:val="21"/>
        </w:rPr>
      </w:pPr>
      <w:r w:rsidRPr="006C633E">
        <w:rPr>
          <w:rFonts w:ascii="Times New Roman" w:eastAsia="Times New Roman" w:hAnsi="Times New Roman" w:cs="Times New Roman"/>
          <w:sz w:val="21"/>
          <w:szCs w:val="21"/>
        </w:rPr>
        <w:t xml:space="preserve">After </w:t>
      </w:r>
      <w:r>
        <w:rPr>
          <w:rFonts w:ascii="Times New Roman" w:eastAsia="Times New Roman" w:hAnsi="Times New Roman" w:cs="Times New Roman"/>
          <w:sz w:val="21"/>
          <w:szCs w:val="21"/>
        </w:rPr>
        <w:t>designing</w:t>
      </w:r>
      <w:r w:rsidRPr="006C633E">
        <w:rPr>
          <w:rFonts w:ascii="Times New Roman" w:eastAsia="Times New Roman" w:hAnsi="Times New Roman" w:cs="Times New Roman"/>
          <w:sz w:val="21"/>
          <w:szCs w:val="21"/>
        </w:rPr>
        <w:t xml:space="preserve"> </w:t>
      </w:r>
      <w:r>
        <w:rPr>
          <w:rFonts w:ascii="Times New Roman" w:eastAsia="Times New Roman" w:hAnsi="Times New Roman" w:cs="Times New Roman"/>
          <w:sz w:val="21"/>
          <w:szCs w:val="21"/>
        </w:rPr>
        <w:t xml:space="preserve">and testing </w:t>
      </w:r>
      <w:r w:rsidRPr="006C633E">
        <w:rPr>
          <w:rFonts w:ascii="Times New Roman" w:eastAsia="Times New Roman" w:hAnsi="Times New Roman" w:cs="Times New Roman"/>
          <w:sz w:val="21"/>
          <w:szCs w:val="21"/>
        </w:rPr>
        <w:t>the prototype (template.html) page, we have opted to change the layout from fluid to fixed percentage width. Since our content is quite minimal at the moment, the text looks extremely sparse when stretched to the full-page width on a wide screen. We have chosen to set the maximum width to 85% for the main body to retain a little bit of fluidity. We also feel that having vertical stripes on either side focuses the viewers’ attention towards the content section.</w:t>
      </w:r>
    </w:p>
    <w:p w:rsidR="00B92458" w:rsidRPr="006C633E" w:rsidRDefault="00B92458" w:rsidP="00B92458">
      <w:pPr>
        <w:jc w:val="both"/>
        <w:rPr>
          <w:rFonts w:ascii="Times New Roman" w:eastAsia="Times New Roman" w:hAnsi="Times New Roman" w:cs="Times New Roman"/>
          <w:sz w:val="21"/>
          <w:szCs w:val="21"/>
        </w:rPr>
      </w:pPr>
    </w:p>
    <w:p w:rsidR="00B92458" w:rsidRPr="006C633E" w:rsidRDefault="00B92458" w:rsidP="00B92458">
      <w:pPr>
        <w:jc w:val="both"/>
        <w:rPr>
          <w:rFonts w:ascii="Times New Roman" w:eastAsia="Times New Roman" w:hAnsi="Times New Roman" w:cs="Times New Roman"/>
          <w:sz w:val="21"/>
          <w:szCs w:val="21"/>
        </w:rPr>
      </w:pPr>
      <w:r w:rsidRPr="006C633E">
        <w:rPr>
          <w:rFonts w:ascii="Times New Roman" w:eastAsia="Times New Roman" w:hAnsi="Times New Roman" w:cs="Times New Roman"/>
          <w:sz w:val="21"/>
          <w:szCs w:val="21"/>
        </w:rPr>
        <w:t xml:space="preserve">Given the feedback from milestone 2, we have changed the colour scheme from analogous to monochromatic. This is due to the results from our A/B Testing, in which respondents favoured the monochromatic colour scheme </w:t>
      </w:r>
      <w:r w:rsidRPr="006C633E">
        <w:rPr>
          <w:rFonts w:ascii="Times New Roman" w:eastAsia="Times New Roman" w:hAnsi="Times New Roman" w:cs="Times New Roman"/>
          <w:sz w:val="21"/>
          <w:szCs w:val="21"/>
        </w:rPr>
        <w:lastRenderedPageBreak/>
        <w:t>over the analogous scheme that we originally proposed. The text section was also changed to white to add better contrast. See the A/B testing section for more details.</w:t>
      </w:r>
    </w:p>
    <w:p w:rsidR="00B92458" w:rsidRPr="006C633E"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b/>
          <w:sz w:val="21"/>
          <w:szCs w:val="21"/>
        </w:rPr>
      </w:pPr>
      <w:r w:rsidRPr="006C633E">
        <w:rPr>
          <w:rFonts w:ascii="Times New Roman" w:eastAsia="Times New Roman" w:hAnsi="Times New Roman" w:cs="Times New Roman"/>
          <w:sz w:val="21"/>
          <w:szCs w:val="21"/>
        </w:rPr>
        <w:t>In our original layout, we displayed the footer in 3 columns. Due to the size of the social media icons, we have decided to put them in a separate column, bringing the footer contents to four columns.</w:t>
      </w:r>
    </w:p>
    <w:p w:rsidR="00B92458" w:rsidRPr="00390D4D" w:rsidRDefault="00B92458" w:rsidP="00B92458">
      <w:pPr>
        <w:ind w:firstLine="720"/>
        <w:jc w:val="both"/>
        <w:rPr>
          <w:rFonts w:ascii="Times New Roman" w:eastAsia="Times New Roman" w:hAnsi="Times New Roman" w:cs="Times New Roman"/>
          <w:b/>
          <w:sz w:val="21"/>
          <w:szCs w:val="21"/>
        </w:rPr>
      </w:pPr>
    </w:p>
    <w:p w:rsidR="00B92458" w:rsidRDefault="00B92458" w:rsidP="00B92458">
      <w:pPr>
        <w:rPr>
          <w:rFonts w:ascii="Times New Roman" w:eastAsia="Times New Roman" w:hAnsi="Times New Roman" w:cs="Times New Roman"/>
          <w:b/>
          <w:bCs/>
          <w:sz w:val="21"/>
          <w:szCs w:val="21"/>
        </w:rPr>
      </w:pPr>
      <w:r w:rsidRPr="009D0FCB">
        <w:rPr>
          <w:rFonts w:ascii="Times New Roman" w:eastAsia="Times New Roman" w:hAnsi="Times New Roman" w:cs="Times New Roman"/>
          <w:b/>
          <w:bCs/>
          <w:sz w:val="21"/>
          <w:szCs w:val="21"/>
        </w:rPr>
        <w:t>Key Issues Encountered in Building the Site</w:t>
      </w:r>
    </w:p>
    <w:p w:rsidR="00B92458" w:rsidRPr="009D0FCB" w:rsidRDefault="00B92458" w:rsidP="00B92458">
      <w:pPr>
        <w:rPr>
          <w:rFonts w:ascii="Times New Roman" w:eastAsia="Times New Roman" w:hAnsi="Times New Roman" w:cs="Times New Roman"/>
          <w:sz w:val="21"/>
          <w:szCs w:val="21"/>
        </w:rPr>
      </w:pPr>
    </w:p>
    <w:p w:rsidR="00B92458" w:rsidRPr="009D6A3B" w:rsidRDefault="00B92458" w:rsidP="00B92458">
      <w:pPr>
        <w:rPr>
          <w:rFonts w:ascii="Times New Roman" w:eastAsia="Times New Roman" w:hAnsi="Times New Roman" w:cs="Times New Roman"/>
          <w:sz w:val="21"/>
          <w:szCs w:val="21"/>
        </w:rPr>
      </w:pPr>
      <w:r w:rsidRPr="009D0FCB">
        <w:rPr>
          <w:rFonts w:ascii="Times New Roman" w:eastAsia="Times New Roman" w:hAnsi="Times New Roman" w:cs="Times New Roman"/>
          <w:sz w:val="21"/>
          <w:szCs w:val="21"/>
        </w:rPr>
        <w:t>We spent a long time making the page layouts responsive to different browser widths. We encountered many persistent problems with divs jumping out of container elements; but once we fixed the issue, we felt incredibly empowered.</w:t>
      </w:r>
    </w:p>
    <w:p w:rsidR="00B92458" w:rsidRDefault="00B92458" w:rsidP="00B92458">
      <w:pPr>
        <w:jc w:val="center"/>
        <w:rPr>
          <w:rFonts w:ascii="Times New Roman" w:eastAsia="Times New Roman" w:hAnsi="Times New Roman" w:cs="Times New Roman"/>
          <w:b/>
          <w:sz w:val="40"/>
          <w:szCs w:val="40"/>
        </w:rPr>
      </w:pPr>
    </w:p>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A/B Testing</w:t>
      </w:r>
    </w:p>
    <w:p w:rsidR="00B92458" w:rsidRDefault="00B92458" w:rsidP="00B92458">
      <w:pPr>
        <w:rPr>
          <w:rFonts w:ascii="Times New Roman" w:eastAsia="Times New Roman" w:hAnsi="Times New Roman" w:cs="Times New Roman"/>
          <w:b/>
          <w:sz w:val="40"/>
          <w:szCs w:val="40"/>
        </w:rPr>
      </w:pPr>
    </w:p>
    <w:p w:rsidR="00B92458" w:rsidRPr="009D0FCB" w:rsidRDefault="00B92458" w:rsidP="00B92458">
      <w:pPr>
        <w:rPr>
          <w:rFonts w:ascii="Times New Roman" w:eastAsia="Times New Roman" w:hAnsi="Times New Roman" w:cs="Times New Roman"/>
          <w:sz w:val="21"/>
          <w:szCs w:val="21"/>
        </w:rPr>
      </w:pPr>
      <w:r w:rsidRPr="009D0FCB">
        <w:rPr>
          <w:rFonts w:ascii="Times New Roman" w:eastAsia="Times New Roman" w:hAnsi="Times New Roman" w:cs="Times New Roman"/>
          <w:sz w:val="21"/>
          <w:szCs w:val="21"/>
        </w:rPr>
        <w:t>In reviewing our web design, one aspect that we decided to test via A/B Testing was our color scheme. Choice A uses the colour scheme we proposed in Milestone 2. For choice B, we removed the purple colour and instead used a white background with black text for the content section. We stated in Milestone 1 that our target demographic is everyone; according to the textbook, neutral colors appeal to everyone, so we decided to add white to our design. The final design for choice B uses a red tint for the body background and white for the content background, while retaining the dark red colour for the header and footer backgrounds.</w:t>
      </w:r>
    </w:p>
    <w:p w:rsidR="00B92458" w:rsidRPr="009D0FCB" w:rsidRDefault="00B92458" w:rsidP="00B92458">
      <w:pPr>
        <w:rPr>
          <w:rFonts w:ascii="Times New Roman" w:eastAsia="Times New Roman" w:hAnsi="Times New Roman" w:cs="Times New Roman"/>
          <w:sz w:val="21"/>
          <w:szCs w:val="21"/>
        </w:rPr>
      </w:pPr>
    </w:p>
    <w:p w:rsidR="00B92458" w:rsidRPr="009D0FCB" w:rsidRDefault="00B92458" w:rsidP="00B92458">
      <w:pPr>
        <w:rPr>
          <w:rFonts w:ascii="Times New Roman" w:eastAsia="Times New Roman" w:hAnsi="Times New Roman" w:cs="Times New Roman"/>
          <w:sz w:val="21"/>
          <w:szCs w:val="21"/>
        </w:rPr>
      </w:pPr>
      <w:r w:rsidRPr="009D0FCB">
        <w:rPr>
          <w:rFonts w:ascii="Times New Roman" w:eastAsia="Times New Roman" w:hAnsi="Times New Roman" w:cs="Times New Roman"/>
          <w:sz w:val="21"/>
          <w:szCs w:val="21"/>
        </w:rPr>
        <w:t>We interviewed a total of 23 people (family, friends and colleagues) and the consensus was in favor of type B (15/23). The most interesting result is the fact that the older demographic unanimously selected the second version and explicitly cited legibility as the leading factor for their vote. Other compliments included the good use of white space as well as the added 'pop' that a white background gives to pictures and sections with color (text and logo in the header). Those who did not choose B explained that a pure white background can be too straining on the eyes. Although we attribute this to the brightness of their screens, it is a valid argument and have considered using other neutral colors, such as beige, as another test.</w:t>
      </w:r>
    </w:p>
    <w:p w:rsidR="00B92458" w:rsidRDefault="00B92458" w:rsidP="00B92458">
      <w:pPr>
        <w:jc w:val="center"/>
        <w:rPr>
          <w:rFonts w:ascii="Times New Roman" w:eastAsia="Times New Roman" w:hAnsi="Times New Roman" w:cs="Times New Roman"/>
          <w:b/>
          <w:sz w:val="40"/>
          <w:szCs w:val="40"/>
        </w:rPr>
      </w:pPr>
    </w:p>
    <w:p w:rsidR="00B92458" w:rsidRDefault="00B92458" w:rsidP="00B92458">
      <w:pPr>
        <w:jc w:val="center"/>
        <w:rPr>
          <w:rFonts w:ascii="Times New Roman" w:eastAsia="Times New Roman" w:hAnsi="Times New Roman" w:cs="Times New Roman"/>
          <w:b/>
          <w:sz w:val="40"/>
          <w:szCs w:val="40"/>
        </w:rPr>
      </w:pPr>
      <w:r>
        <w:rPr>
          <w:noProof/>
          <w:lang w:val="en-US"/>
        </w:rPr>
        <mc:AlternateContent>
          <mc:Choice Requires="wpg">
            <w:drawing>
              <wp:inline distT="0" distB="0" distL="0" distR="0" wp14:anchorId="06FEB642" wp14:editId="74A2A783">
                <wp:extent cx="5731510" cy="2654497"/>
                <wp:effectExtent l="0" t="0" r="2540" b="0"/>
                <wp:docPr id="12" name="Group 12"/>
                <wp:cNvGraphicFramePr/>
                <a:graphic xmlns:a="http://schemas.openxmlformats.org/drawingml/2006/main">
                  <a:graphicData uri="http://schemas.microsoft.com/office/word/2010/wordprocessingGroup">
                    <wpg:wgp>
                      <wpg:cNvGrpSpPr/>
                      <wpg:grpSpPr>
                        <a:xfrm>
                          <a:off x="0" y="0"/>
                          <a:ext cx="5731510" cy="2654497"/>
                          <a:chOff x="0" y="0"/>
                          <a:chExt cx="5943600" cy="2752725"/>
                        </a:xfrm>
                      </wpg:grpSpPr>
                      <wps:wsp>
                        <wps:cNvPr id="10" name="Text Box 10"/>
                        <wps:cNvSpPr txBox="1"/>
                        <wps:spPr>
                          <a:xfrm>
                            <a:off x="0" y="2486025"/>
                            <a:ext cx="5943600" cy="266700"/>
                          </a:xfrm>
                          <a:prstGeom prst="rect">
                            <a:avLst/>
                          </a:prstGeom>
                          <a:solidFill>
                            <a:prstClr val="white"/>
                          </a:solidFill>
                          <a:ln>
                            <a:noFill/>
                          </a:ln>
                        </wps:spPr>
                        <wps:txbx>
                          <w:txbxContent>
                            <w:p w:rsidR="00022775" w:rsidRPr="000F45C5" w:rsidRDefault="00022775" w:rsidP="00B92458">
                              <w:pPr>
                                <w:pStyle w:val="Caption"/>
                                <w:rPr>
                                  <w:noProof/>
                                  <w:sz w:val="28"/>
                                  <w:szCs w:val="28"/>
                                </w:rPr>
                              </w:pPr>
                              <w:r>
                                <w:t xml:space="preserve">Figure </w:t>
                              </w:r>
                              <w:fldSimple w:instr=" SEQ Figure \* ARABIC ">
                                <w:r>
                                  <w:rPr>
                                    <w:noProof/>
                                  </w:rPr>
                                  <w:t>1</w:t>
                                </w:r>
                              </w:fldSimple>
                              <w:r>
                                <w:t xml:space="preserve"> Choice A of our A/B Test. This utilizes our original colour scheme proposed in Milestone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 name="Picture 11" descr="Screen Clipping"/>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943600" cy="2435225"/>
                          </a:xfrm>
                          <a:prstGeom prst="rect">
                            <a:avLst/>
                          </a:prstGeom>
                        </pic:spPr>
                      </pic:pic>
                    </wpg:wgp>
                  </a:graphicData>
                </a:graphic>
              </wp:inline>
            </w:drawing>
          </mc:Choice>
          <mc:Fallback>
            <w:pict>
              <v:group w14:anchorId="06FEB642" id="Group 12" o:spid="_x0000_s1026" style="width:451.3pt;height:209pt;mso-position-horizontal-relative:char;mso-position-vertical-relative:line" coordsize="59436,2752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">
                <v:shapetype id="_x0000_t202" coordsize="21600,21600" o:spt="202" path="m,l,21600r21600,l21600,xe">
                  <v:stroke joinstyle="miter"/>
                  <v:path gradientshapeok="t" o:connecttype="rect"/>
                </v:shapetype>
                <v:shape id="Text Box 10" o:spid="_x0000_s1027" type="#_x0000_t202" style="position:absolute;top:24860;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rsidR="00022775" w:rsidRPr="000F45C5" w:rsidRDefault="00022775" w:rsidP="00B92458">
                        <w:pPr>
                          <w:pStyle w:val="Caption"/>
                          <w:rPr>
                            <w:noProof/>
                            <w:sz w:val="28"/>
                            <w:szCs w:val="28"/>
                          </w:rPr>
                        </w:pPr>
                        <w:r>
                          <w:t xml:space="preserve">Figure </w:t>
                        </w:r>
                        <w:fldSimple w:instr=" SEQ Figure \* ARABIC ">
                          <w:r>
                            <w:rPr>
                              <w:noProof/>
                            </w:rPr>
                            <w:t>1</w:t>
                          </w:r>
                        </w:fldSimple>
                        <w:r>
                          <w:t xml:space="preserve"> Choice A of our A/B Test. This utilizes our original colour scheme proposed in Milestone 2.</w:t>
                        </w:r>
                      </w:p>
                    </w:txbxContent>
                  </v:textbox>
                </v:shape>
                <v:shape id="Picture 11" o:spid="_x0000_s1028" type="#_x0000_t75" alt="Screen Clipping" style="position:absolute;width:59436;height:24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">
                  <v:imagedata r:id="rId69" o:title="Screen Clipping"/>
                  <v:path arrowok="t"/>
                </v:shape>
                <w10:anchorlock/>
              </v:group>
            </w:pict>
          </mc:Fallback>
        </mc:AlternateContent>
      </w:r>
    </w:p>
    <w:p w:rsidR="00B92458" w:rsidRDefault="00B92458" w:rsidP="00B92458">
      <w:pPr>
        <w:jc w:val="center"/>
        <w:rPr>
          <w:rFonts w:ascii="Times New Roman" w:eastAsia="Times New Roman" w:hAnsi="Times New Roman" w:cs="Times New Roman"/>
          <w:b/>
          <w:sz w:val="40"/>
          <w:szCs w:val="40"/>
        </w:rPr>
      </w:pPr>
      <w:r>
        <w:rPr>
          <w:noProof/>
          <w:lang w:val="en-US"/>
        </w:rPr>
        <w:lastRenderedPageBreak/>
        <mc:AlternateContent>
          <mc:Choice Requires="wpg">
            <w:drawing>
              <wp:inline distT="0" distB="0" distL="0" distR="0" wp14:anchorId="1F014CDF" wp14:editId="0FEEB94B">
                <wp:extent cx="5943600" cy="2885440"/>
                <wp:effectExtent l="0" t="0" r="0" b="0"/>
                <wp:docPr id="7" name="Group 7"/>
                <wp:cNvGraphicFramePr/>
                <a:graphic xmlns:a="http://schemas.openxmlformats.org/drawingml/2006/main">
                  <a:graphicData uri="http://schemas.microsoft.com/office/word/2010/wordprocessingGroup">
                    <wpg:wgp>
                      <wpg:cNvGrpSpPr/>
                      <wpg:grpSpPr>
                        <a:xfrm>
                          <a:off x="0" y="0"/>
                          <a:ext cx="5943600" cy="2885440"/>
                          <a:chOff x="0" y="0"/>
                          <a:chExt cx="5943600" cy="2885440"/>
                        </a:xfrm>
                      </wpg:grpSpPr>
                      <pic:pic xmlns:pic="http://schemas.openxmlformats.org/drawingml/2006/picture">
                        <pic:nvPicPr>
                          <pic:cNvPr id="8" name="Picture 8" descr="Screen Clipping"/>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943600" cy="2437765"/>
                          </a:xfrm>
                          <a:prstGeom prst="rect">
                            <a:avLst/>
                          </a:prstGeom>
                        </pic:spPr>
                      </pic:pic>
                      <wps:wsp>
                        <wps:cNvPr id="9" name="Text Box 9"/>
                        <wps:cNvSpPr txBox="1"/>
                        <wps:spPr>
                          <a:xfrm>
                            <a:off x="0" y="2495550"/>
                            <a:ext cx="5943600" cy="389890"/>
                          </a:xfrm>
                          <a:prstGeom prst="rect">
                            <a:avLst/>
                          </a:prstGeom>
                          <a:solidFill>
                            <a:prstClr val="white"/>
                          </a:solidFill>
                          <a:ln>
                            <a:noFill/>
                          </a:ln>
                        </wps:spPr>
                        <wps:txbx>
                          <w:txbxContent>
                            <w:p w:rsidR="00022775" w:rsidRPr="00183485" w:rsidRDefault="00022775" w:rsidP="00B92458">
                              <w:pPr>
                                <w:pStyle w:val="Caption"/>
                                <w:rPr>
                                  <w:noProof/>
                                  <w:sz w:val="28"/>
                                  <w:szCs w:val="28"/>
                                </w:rPr>
                              </w:pPr>
                              <w:r>
                                <w:t xml:space="preserve">Figure </w:t>
                              </w:r>
                              <w:fldSimple w:instr=" SEQ Figure \* ARABIC ">
                                <w:r>
                                  <w:rPr>
                                    <w:noProof/>
                                  </w:rPr>
                                  <w:t>2</w:t>
                                </w:r>
                              </w:fldSimple>
                              <w:r>
                                <w:t xml:space="preserve"> Choice B of our A/B Test. A monochromatic design that includes black text on a white background for the content 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F014CDF" id="Group 7" o:spid="_x0000_s1029" style="width:468pt;height:227.2pt;mso-position-horizontal-relative:char;mso-position-vertical-relative:line" coordsize="59436,2885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">
                <v:shape id="Picture 8" o:spid="_x0000_s1030" type="#_x0000_t75" alt="Screen Clipping" style="position:absolute;width:59436;height:24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">
                  <v:imagedata r:id="rId71" o:title="Screen Clipping"/>
                  <v:path arrowok="t"/>
                </v:shape>
                <v:shape id="Text Box 9" o:spid="_x0000_s1031" type="#_x0000_t202" style="position:absolute;top:24955;width:5943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rsidR="00022775" w:rsidRPr="00183485" w:rsidRDefault="00022775" w:rsidP="00B92458">
                        <w:pPr>
                          <w:pStyle w:val="Caption"/>
                          <w:rPr>
                            <w:noProof/>
                            <w:sz w:val="28"/>
                            <w:szCs w:val="28"/>
                          </w:rPr>
                        </w:pPr>
                        <w:r>
                          <w:t xml:space="preserve">Figure </w:t>
                        </w:r>
                        <w:fldSimple w:instr=" SEQ Figure \* ARABIC ">
                          <w:r>
                            <w:rPr>
                              <w:noProof/>
                            </w:rPr>
                            <w:t>2</w:t>
                          </w:r>
                        </w:fldSimple>
                        <w:r>
                          <w:t xml:space="preserve"> Choice B of our A/B Test. A monochromatic design that includes black text on a white background for the content section.</w:t>
                        </w:r>
                      </w:p>
                    </w:txbxContent>
                  </v:textbox>
                </v:shape>
                <w10:anchorlock/>
              </v:group>
            </w:pict>
          </mc:Fallback>
        </mc:AlternateContent>
      </w:r>
    </w:p>
    <w:p w:rsidR="00B92458" w:rsidRDefault="00B92458" w:rsidP="00B92458">
      <w:pPr>
        <w:rPr>
          <w:rFonts w:ascii="Times New Roman" w:eastAsia="Times New Roman" w:hAnsi="Times New Roman" w:cs="Times New Roman"/>
          <w:b/>
          <w:bCs/>
          <w:sz w:val="21"/>
          <w:szCs w:val="21"/>
        </w:rPr>
      </w:pPr>
    </w:p>
    <w:p w:rsidR="00B92458" w:rsidRPr="00314B9E"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b/>
          <w:bCs/>
          <w:sz w:val="21"/>
          <w:szCs w:val="21"/>
        </w:rPr>
        <w:t>Summary of</w:t>
      </w:r>
      <w:r w:rsidRPr="00314B9E">
        <w:rPr>
          <w:rFonts w:ascii="Times New Roman" w:eastAsia="Times New Roman" w:hAnsi="Times New Roman" w:cs="Times New Roman"/>
          <w:b/>
          <w:bCs/>
          <w:sz w:val="21"/>
          <w:szCs w:val="21"/>
        </w:rPr>
        <w:t xml:space="preserve"> Completed</w:t>
      </w:r>
      <w:r>
        <w:rPr>
          <w:rFonts w:ascii="Times New Roman" w:eastAsia="Times New Roman" w:hAnsi="Times New Roman" w:cs="Times New Roman"/>
          <w:b/>
          <w:bCs/>
          <w:sz w:val="21"/>
          <w:szCs w:val="21"/>
        </w:rPr>
        <w:t xml:space="preserve"> Items</w:t>
      </w:r>
      <w:r w:rsidRPr="00314B9E">
        <w:rPr>
          <w:rFonts w:ascii="Times New Roman" w:eastAsia="Times New Roman" w:hAnsi="Times New Roman" w:cs="Times New Roman"/>
          <w:b/>
          <w:bCs/>
          <w:sz w:val="21"/>
          <w:szCs w:val="21"/>
        </w:rPr>
        <w:t xml:space="preserve"> for this Milestone</w:t>
      </w:r>
    </w:p>
    <w:p w:rsidR="00B92458" w:rsidRDefault="00B92458" w:rsidP="00B92458">
      <w:pPr>
        <w:rPr>
          <w:rFonts w:ascii="Times New Roman" w:eastAsia="Times New Roman" w:hAnsi="Times New Roman" w:cs="Times New Roman"/>
          <w:sz w:val="21"/>
          <w:szCs w:val="21"/>
        </w:rPr>
      </w:pPr>
    </w:p>
    <w:p w:rsidR="00B92458" w:rsidRPr="00314B9E"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sz w:val="21"/>
          <w:szCs w:val="21"/>
        </w:rPr>
        <w:t>HTML:</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about.html</w:t>
      </w:r>
      <w:r>
        <w:rPr>
          <w:rFonts w:ascii="Times New Roman" w:eastAsia="Times New Roman" w:hAnsi="Times New Roman" w:cs="Times New Roman"/>
          <w:sz w:val="21"/>
          <w:szCs w:val="21"/>
        </w:rPr>
        <w:t xml:space="preserve"> (missing images)</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cart.html</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catering.html</w:t>
      </w:r>
      <w:r>
        <w:rPr>
          <w:rFonts w:ascii="Times New Roman" w:eastAsia="Times New Roman" w:hAnsi="Times New Roman" w:cs="Times New Roman"/>
          <w:sz w:val="21"/>
          <w:szCs w:val="21"/>
        </w:rPr>
        <w:t xml:space="preserve"> </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checkout.html</w:t>
      </w:r>
      <w:r>
        <w:rPr>
          <w:rFonts w:ascii="Times New Roman" w:eastAsia="Times New Roman" w:hAnsi="Times New Roman" w:cs="Times New Roman"/>
          <w:sz w:val="21"/>
          <w:szCs w:val="21"/>
        </w:rPr>
        <w:t xml:space="preserve"> (currently a placeholder, missing JavaScript and content)</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contact.html</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index.html</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popup.html</w:t>
      </w:r>
      <w:r>
        <w:rPr>
          <w:rFonts w:ascii="Times New Roman" w:eastAsia="Times New Roman" w:hAnsi="Times New Roman" w:cs="Times New Roman"/>
          <w:sz w:val="21"/>
          <w:szCs w:val="21"/>
        </w:rPr>
        <w:t xml:space="preserve"> (waiting for JavaScript Modal implementation) </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products.html</w:t>
      </w:r>
    </w:p>
    <w:p w:rsidR="00B92458"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signin.html</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template.html (prototype page)</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testimonials.html</w:t>
      </w:r>
      <w:r>
        <w:rPr>
          <w:rFonts w:ascii="Times New Roman" w:eastAsia="Times New Roman" w:hAnsi="Times New Roman" w:cs="Times New Roman"/>
          <w:sz w:val="21"/>
          <w:szCs w:val="21"/>
        </w:rPr>
        <w:t xml:space="preserve"> (missing content and images)</w:t>
      </w:r>
    </w:p>
    <w:p w:rsidR="00B92458"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useraccount.html</w:t>
      </w:r>
    </w:p>
    <w:p w:rsidR="00B92458" w:rsidRDefault="00B92458" w:rsidP="00B92458">
      <w:pPr>
        <w:rPr>
          <w:rFonts w:ascii="Times New Roman" w:eastAsia="Times New Roman" w:hAnsi="Times New Roman" w:cs="Times New Roman"/>
          <w:sz w:val="21"/>
          <w:szCs w:val="21"/>
        </w:rPr>
      </w:pPr>
    </w:p>
    <w:p w:rsidR="00B92458" w:rsidRPr="00314B9E"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CSS: </w:t>
      </w:r>
    </w:p>
    <w:p w:rsidR="00B92458"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base.css</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printbase.css (print layout)</w:t>
      </w:r>
    </w:p>
    <w:p w:rsidR="00B92458"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CSS page-specific styles</w:t>
      </w:r>
      <w:r>
        <w:rPr>
          <w:rFonts w:ascii="Times New Roman" w:eastAsia="Times New Roman" w:hAnsi="Times New Roman" w:cs="Times New Roman"/>
          <w:sz w:val="21"/>
          <w:szCs w:val="21"/>
        </w:rPr>
        <w:t xml:space="preserve"> (one for each HTML page, except template.html)</w:t>
      </w:r>
    </w:p>
    <w:p w:rsidR="00B92458" w:rsidRDefault="00B92458" w:rsidP="00B92458">
      <w:pPr>
        <w:rPr>
          <w:rFonts w:ascii="Times New Roman" w:eastAsia="Times New Roman" w:hAnsi="Times New Roman" w:cs="Times New Roman"/>
          <w:sz w:val="21"/>
          <w:szCs w:val="21"/>
        </w:rPr>
      </w:pPr>
    </w:p>
    <w:p w:rsidR="00B92458" w:rsidRPr="008F2D6E"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sz w:val="21"/>
          <w:szCs w:val="21"/>
        </w:rPr>
        <w:t>Validation: ALL html and css pages have been validated with no errors! No validation icons were included since it was not specified.</w:t>
      </w:r>
    </w:p>
    <w:p w:rsidR="00DF03D4" w:rsidRPr="00A02ECB" w:rsidRDefault="00DF03D4">
      <w:pPr>
        <w:rPr>
          <w:rFonts w:ascii="Times New Roman" w:hAnsi="Times New Roman" w:cs="Times New Roman"/>
          <w:color w:val="000000"/>
          <w:sz w:val="22"/>
          <w:szCs w:val="22"/>
        </w:rPr>
      </w:pPr>
    </w:p>
    <w:sectPr w:rsidR="00DF03D4" w:rsidRPr="00A02ECB" w:rsidSect="005E6019">
      <w:headerReference w:type="default" r:id="rId72"/>
      <w:pgSz w:w="12240" w:h="15840"/>
      <w:pgMar w:top="1440" w:right="1440" w:bottom="1440" w:left="1440" w:header="708" w:footer="708" w:gutter="0"/>
      <w:pgNumType w:start="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3224B" w:rsidRDefault="0053224B" w:rsidP="00906DCB">
      <w:r>
        <w:separator/>
      </w:r>
    </w:p>
  </w:endnote>
  <w:endnote w:type="continuationSeparator" w:id="0">
    <w:p w:rsidR="0053224B" w:rsidRDefault="0053224B" w:rsidP="00906D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NewPSMT">
    <w:altName w:val="Courier New"/>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3224B" w:rsidRDefault="0053224B" w:rsidP="00906DCB">
      <w:r>
        <w:separator/>
      </w:r>
    </w:p>
  </w:footnote>
  <w:footnote w:type="continuationSeparator" w:id="0">
    <w:p w:rsidR="0053224B" w:rsidRDefault="0053224B" w:rsidP="00906DCB">
      <w:r>
        <w:continuationSeparator/>
      </w:r>
    </w:p>
  </w:footnote>
  <w:footnote w:id="1">
    <w:p w:rsidR="00022775" w:rsidRDefault="00022775" w:rsidP="00B92458">
      <w:pPr>
        <w:pStyle w:val="FootnoteText"/>
      </w:pPr>
      <w:ins w:id="39" w:author="Ryan Liang" w:date="2017-01-30T12:53:00Z">
        <w:r>
          <w:rPr>
            <w:rStyle w:val="FootnoteReference"/>
          </w:rPr>
          <w:footnoteRef/>
        </w:r>
        <w:r>
          <w:t xml:space="preserve"> </w:t>
        </w:r>
        <w:r w:rsidRPr="00004CFB">
          <w:t>https://github.com/ericjsy/web-dev</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2775" w:rsidRDefault="00022775">
    <w:pPr>
      <w:pStyle w:val="Header"/>
    </w:pPr>
  </w:p>
  <w:p w:rsidR="00022775" w:rsidRPr="00906DCB" w:rsidRDefault="00022775" w:rsidP="00906DCB">
    <w:pPr>
      <w:pStyle w:val="Header"/>
      <w:jc w:val="right"/>
      <w:rPr>
        <w:rFonts w:ascii="Times New Roman" w:hAnsi="Times New Roman" w:cs="Times New Roman"/>
        <w:sz w:val="22"/>
        <w:szCs w:val="22"/>
      </w:rPr>
    </w:pPr>
    <w:r w:rsidRPr="00906DCB">
      <w:rPr>
        <w:rFonts w:ascii="Times New Roman" w:hAnsi="Times New Roman" w:cs="Times New Roman"/>
        <w:sz w:val="22"/>
        <w:szCs w:val="22"/>
      </w:rPr>
      <w:fldChar w:fldCharType="begin"/>
    </w:r>
    <w:r w:rsidRPr="00906DCB">
      <w:rPr>
        <w:rFonts w:ascii="Times New Roman" w:hAnsi="Times New Roman" w:cs="Times New Roman"/>
        <w:sz w:val="22"/>
        <w:szCs w:val="22"/>
      </w:rPr>
      <w:instrText xml:space="preserve"> PAGE   \* MERGEFORMAT </w:instrText>
    </w:r>
    <w:r w:rsidRPr="00906DCB">
      <w:rPr>
        <w:rFonts w:ascii="Times New Roman" w:hAnsi="Times New Roman" w:cs="Times New Roman"/>
        <w:sz w:val="22"/>
        <w:szCs w:val="22"/>
      </w:rPr>
      <w:fldChar w:fldCharType="separate"/>
    </w:r>
    <w:r w:rsidR="000114C9">
      <w:rPr>
        <w:rFonts w:ascii="Times New Roman" w:hAnsi="Times New Roman" w:cs="Times New Roman"/>
        <w:noProof/>
        <w:sz w:val="22"/>
        <w:szCs w:val="22"/>
      </w:rPr>
      <w:t>21</w:t>
    </w:r>
    <w:r w:rsidRPr="00906DCB">
      <w:rPr>
        <w:rFonts w:ascii="Times New Roman" w:hAnsi="Times New Roman" w:cs="Times New Roman"/>
        <w:noProof/>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B64244"/>
    <w:multiLevelType w:val="multilevel"/>
    <w:tmpl w:val="CA189C98"/>
    <w:lvl w:ilvl="0">
      <w:start w:val="1"/>
      <w:numFmt w:val="upperRoman"/>
      <w:lvlText w:val="%1."/>
      <w:lvlJc w:val="right"/>
      <w:pPr>
        <w:ind w:left="720" w:firstLine="360"/>
      </w:pPr>
      <w:rPr>
        <w:u w:val="none"/>
      </w:rPr>
    </w:lvl>
    <w:lvl w:ilvl="1">
      <w:start w:val="1"/>
      <w:numFmt w:val="decimal"/>
      <w:lvlText w:val="%2."/>
      <w:lvlJc w:val="lef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decimal"/>
      <w:lvlText w:val="(%5)"/>
      <w:lvlJc w:val="left"/>
      <w:pPr>
        <w:ind w:left="3600" w:firstLine="3240"/>
      </w:pPr>
      <w:rPr>
        <w:u w:val="none"/>
      </w:rPr>
    </w:lvl>
    <w:lvl w:ilvl="5">
      <w:start w:val="1"/>
      <w:numFmt w:val="lowerLetter"/>
      <w:lvlText w:val="(%6)"/>
      <w:lvlJc w:val="left"/>
      <w:pPr>
        <w:ind w:left="4320" w:firstLine="3960"/>
      </w:pPr>
      <w:rPr>
        <w:u w:val="none"/>
      </w:rPr>
    </w:lvl>
    <w:lvl w:ilvl="6">
      <w:start w:val="1"/>
      <w:numFmt w:val="lowerRoman"/>
      <w:lvlText w:val="(%7)"/>
      <w:lvlJc w:val="righ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15:restartNumberingAfterBreak="0">
    <w:nsid w:val="103E53A8"/>
    <w:multiLevelType w:val="hybridMultilevel"/>
    <w:tmpl w:val="385A5CD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40655A8"/>
    <w:multiLevelType w:val="hybridMultilevel"/>
    <w:tmpl w:val="0838BEA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4DB57BD"/>
    <w:multiLevelType w:val="hybridMultilevel"/>
    <w:tmpl w:val="2DA8E71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DB0222F"/>
    <w:multiLevelType w:val="hybridMultilevel"/>
    <w:tmpl w:val="87B8488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20EF20E4"/>
    <w:multiLevelType w:val="hybridMultilevel"/>
    <w:tmpl w:val="282227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2BB27C94"/>
    <w:multiLevelType w:val="hybridMultilevel"/>
    <w:tmpl w:val="2854A5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2C921EAD"/>
    <w:multiLevelType w:val="hybridMultilevel"/>
    <w:tmpl w:val="EE4C9AF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3B1E2479"/>
    <w:multiLevelType w:val="hybridMultilevel"/>
    <w:tmpl w:val="D90415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3E0637D4"/>
    <w:multiLevelType w:val="hybridMultilevel"/>
    <w:tmpl w:val="3C70E3C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41C0358D"/>
    <w:multiLevelType w:val="hybridMultilevel"/>
    <w:tmpl w:val="20501F9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4A764B7C"/>
    <w:multiLevelType w:val="hybridMultilevel"/>
    <w:tmpl w:val="4562453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880F08"/>
    <w:multiLevelType w:val="hybridMultilevel"/>
    <w:tmpl w:val="A70E41F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4DEB6D32"/>
    <w:multiLevelType w:val="hybridMultilevel"/>
    <w:tmpl w:val="ADA2A37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4E961738"/>
    <w:multiLevelType w:val="multilevel"/>
    <w:tmpl w:val="93465500"/>
    <w:lvl w:ilvl="0">
      <w:start w:val="1"/>
      <w:numFmt w:val="upperRoman"/>
      <w:lvlText w:val="%1."/>
      <w:lvlJc w:val="right"/>
      <w:pPr>
        <w:ind w:left="720" w:firstLine="360"/>
      </w:pPr>
      <w:rPr>
        <w:rFonts w:hint="default"/>
        <w:u w:val="none"/>
      </w:rPr>
    </w:lvl>
    <w:lvl w:ilvl="1">
      <w:start w:val="1"/>
      <w:numFmt w:val="decimal"/>
      <w:lvlText w:val="%2."/>
      <w:lvlJc w:val="left"/>
      <w:pPr>
        <w:ind w:left="1440" w:firstLine="1080"/>
      </w:pPr>
      <w:rPr>
        <w:rFonts w:hint="default"/>
        <w:u w:val="none"/>
      </w:rPr>
    </w:lvl>
    <w:lvl w:ilvl="2">
      <w:start w:val="1"/>
      <w:numFmt w:val="decimal"/>
      <w:lvlText w:val="%3."/>
      <w:lvlJc w:val="left"/>
      <w:pPr>
        <w:ind w:left="2160" w:firstLine="1800"/>
      </w:pPr>
      <w:rPr>
        <w:rFonts w:hint="default"/>
        <w:u w:val="none"/>
      </w:rPr>
    </w:lvl>
    <w:lvl w:ilvl="3">
      <w:start w:val="1"/>
      <w:numFmt w:val="lowerLetter"/>
      <w:lvlText w:val="%4)"/>
      <w:lvlJc w:val="left"/>
      <w:pPr>
        <w:ind w:left="2880" w:firstLine="2520"/>
      </w:pPr>
      <w:rPr>
        <w:rFonts w:hint="default"/>
        <w:u w:val="none"/>
      </w:rPr>
    </w:lvl>
    <w:lvl w:ilvl="4">
      <w:start w:val="1"/>
      <w:numFmt w:val="decimal"/>
      <w:lvlText w:val="(%5)"/>
      <w:lvlJc w:val="left"/>
      <w:pPr>
        <w:ind w:left="3600" w:firstLine="3240"/>
      </w:pPr>
      <w:rPr>
        <w:rFonts w:hint="default"/>
        <w:u w:val="none"/>
      </w:rPr>
    </w:lvl>
    <w:lvl w:ilvl="5">
      <w:start w:val="1"/>
      <w:numFmt w:val="lowerLetter"/>
      <w:lvlText w:val="(%6)"/>
      <w:lvlJc w:val="left"/>
      <w:pPr>
        <w:ind w:left="4320" w:firstLine="3960"/>
      </w:pPr>
      <w:rPr>
        <w:rFonts w:hint="default"/>
        <w:u w:val="none"/>
      </w:rPr>
    </w:lvl>
    <w:lvl w:ilvl="6">
      <w:start w:val="1"/>
      <w:numFmt w:val="lowerRoman"/>
      <w:lvlText w:val="(%7)"/>
      <w:lvlJc w:val="righ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right"/>
      <w:pPr>
        <w:ind w:left="6480" w:firstLine="6120"/>
      </w:pPr>
      <w:rPr>
        <w:rFonts w:hint="default"/>
        <w:u w:val="none"/>
      </w:rPr>
    </w:lvl>
  </w:abstractNum>
  <w:abstractNum w:abstractNumId="15" w15:restartNumberingAfterBreak="0">
    <w:nsid w:val="55126DB6"/>
    <w:multiLevelType w:val="hybridMultilevel"/>
    <w:tmpl w:val="3EC464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6091564C"/>
    <w:multiLevelType w:val="hybridMultilevel"/>
    <w:tmpl w:val="B49EB53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699968EA"/>
    <w:multiLevelType w:val="hybridMultilevel"/>
    <w:tmpl w:val="E8801B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6F8D4E45"/>
    <w:multiLevelType w:val="hybridMultilevel"/>
    <w:tmpl w:val="E37811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729C2CEA"/>
    <w:multiLevelType w:val="hybridMultilevel"/>
    <w:tmpl w:val="25324B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773A2B30"/>
    <w:multiLevelType w:val="hybridMultilevel"/>
    <w:tmpl w:val="2E2A6A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79141D0"/>
    <w:multiLevelType w:val="hybridMultilevel"/>
    <w:tmpl w:val="72ACA94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7A44547F"/>
    <w:multiLevelType w:val="multilevel"/>
    <w:tmpl w:val="CA189C98"/>
    <w:lvl w:ilvl="0">
      <w:start w:val="1"/>
      <w:numFmt w:val="upperRoman"/>
      <w:lvlText w:val="%1."/>
      <w:lvlJc w:val="right"/>
      <w:pPr>
        <w:ind w:left="720" w:firstLine="360"/>
      </w:pPr>
      <w:rPr>
        <w:u w:val="none"/>
      </w:rPr>
    </w:lvl>
    <w:lvl w:ilvl="1">
      <w:start w:val="1"/>
      <w:numFmt w:val="decimal"/>
      <w:lvlText w:val="%2."/>
      <w:lvlJc w:val="lef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decimal"/>
      <w:lvlText w:val="(%5)"/>
      <w:lvlJc w:val="left"/>
      <w:pPr>
        <w:ind w:left="3600" w:firstLine="3240"/>
      </w:pPr>
      <w:rPr>
        <w:u w:val="none"/>
      </w:rPr>
    </w:lvl>
    <w:lvl w:ilvl="5">
      <w:start w:val="1"/>
      <w:numFmt w:val="lowerLetter"/>
      <w:lvlText w:val="(%6)"/>
      <w:lvlJc w:val="left"/>
      <w:pPr>
        <w:ind w:left="4320" w:firstLine="3960"/>
      </w:pPr>
      <w:rPr>
        <w:u w:val="none"/>
      </w:rPr>
    </w:lvl>
    <w:lvl w:ilvl="6">
      <w:start w:val="1"/>
      <w:numFmt w:val="lowerRoman"/>
      <w:lvlText w:val="(%7)"/>
      <w:lvlJc w:val="righ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3"/>
  </w:num>
  <w:num w:numId="2">
    <w:abstractNumId w:val="4"/>
  </w:num>
  <w:num w:numId="3">
    <w:abstractNumId w:val="2"/>
  </w:num>
  <w:num w:numId="4">
    <w:abstractNumId w:val="8"/>
  </w:num>
  <w:num w:numId="5">
    <w:abstractNumId w:val="17"/>
  </w:num>
  <w:num w:numId="6">
    <w:abstractNumId w:val="5"/>
  </w:num>
  <w:num w:numId="7">
    <w:abstractNumId w:val="6"/>
  </w:num>
  <w:num w:numId="8">
    <w:abstractNumId w:val="7"/>
  </w:num>
  <w:num w:numId="9">
    <w:abstractNumId w:val="1"/>
  </w:num>
  <w:num w:numId="10">
    <w:abstractNumId w:val="15"/>
  </w:num>
  <w:num w:numId="11">
    <w:abstractNumId w:val="18"/>
  </w:num>
  <w:num w:numId="12">
    <w:abstractNumId w:val="9"/>
  </w:num>
  <w:num w:numId="13">
    <w:abstractNumId w:val="19"/>
  </w:num>
  <w:num w:numId="14">
    <w:abstractNumId w:val="16"/>
  </w:num>
  <w:num w:numId="15">
    <w:abstractNumId w:val="13"/>
  </w:num>
  <w:num w:numId="16">
    <w:abstractNumId w:val="21"/>
  </w:num>
  <w:num w:numId="17">
    <w:abstractNumId w:val="14"/>
  </w:num>
  <w:num w:numId="18">
    <w:abstractNumId w:val="22"/>
  </w:num>
  <w:num w:numId="19">
    <w:abstractNumId w:val="0"/>
  </w:num>
  <w:num w:numId="20">
    <w:abstractNumId w:val="10"/>
  </w:num>
  <w:num w:numId="21">
    <w:abstractNumId w:val="12"/>
  </w:num>
  <w:num w:numId="22">
    <w:abstractNumId w:val="20"/>
  </w:num>
  <w:num w:numId="23">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yan Liang">
    <w15:presenceInfo w15:providerId="Windows Live" w15:userId="4e496bc2b6e0f47f"/>
  </w15:person>
  <w15:person w15:author="Eric Sy">
    <w15:presenceInfo w15:providerId="None" w15:userId="Eric Sy"/>
  </w15:person>
  <w15:person w15:author="Eric">
    <w15:presenceInfo w15:providerId="None" w15:userId="Eri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C50"/>
    <w:rsid w:val="000028A7"/>
    <w:rsid w:val="00007568"/>
    <w:rsid w:val="00010153"/>
    <w:rsid w:val="000114C9"/>
    <w:rsid w:val="000137F6"/>
    <w:rsid w:val="00022775"/>
    <w:rsid w:val="00035A8E"/>
    <w:rsid w:val="000360D9"/>
    <w:rsid w:val="00044D3A"/>
    <w:rsid w:val="00050571"/>
    <w:rsid w:val="00052C65"/>
    <w:rsid w:val="000567AA"/>
    <w:rsid w:val="00077C55"/>
    <w:rsid w:val="0008726B"/>
    <w:rsid w:val="000A372A"/>
    <w:rsid w:val="000A54CB"/>
    <w:rsid w:val="000A6AAF"/>
    <w:rsid w:val="000B5029"/>
    <w:rsid w:val="000E7786"/>
    <w:rsid w:val="000F1E70"/>
    <w:rsid w:val="000F660B"/>
    <w:rsid w:val="00106A46"/>
    <w:rsid w:val="0011383B"/>
    <w:rsid w:val="00113BB8"/>
    <w:rsid w:val="00125CBD"/>
    <w:rsid w:val="00136008"/>
    <w:rsid w:val="00143053"/>
    <w:rsid w:val="001471BC"/>
    <w:rsid w:val="00156F04"/>
    <w:rsid w:val="001678B0"/>
    <w:rsid w:val="00180EA2"/>
    <w:rsid w:val="001A2914"/>
    <w:rsid w:val="001B4B73"/>
    <w:rsid w:val="001E7DDA"/>
    <w:rsid w:val="00256813"/>
    <w:rsid w:val="00264FA9"/>
    <w:rsid w:val="002758D7"/>
    <w:rsid w:val="00282884"/>
    <w:rsid w:val="00285D0F"/>
    <w:rsid w:val="0028719A"/>
    <w:rsid w:val="002902B3"/>
    <w:rsid w:val="00291500"/>
    <w:rsid w:val="00294EBB"/>
    <w:rsid w:val="002A752C"/>
    <w:rsid w:val="002B284D"/>
    <w:rsid w:val="002B47BD"/>
    <w:rsid w:val="002C2278"/>
    <w:rsid w:val="002C6E86"/>
    <w:rsid w:val="002E08EE"/>
    <w:rsid w:val="002E39AF"/>
    <w:rsid w:val="002F2964"/>
    <w:rsid w:val="002F595D"/>
    <w:rsid w:val="002F7BA9"/>
    <w:rsid w:val="003121F9"/>
    <w:rsid w:val="00321191"/>
    <w:rsid w:val="00370360"/>
    <w:rsid w:val="00372AD1"/>
    <w:rsid w:val="003A02C3"/>
    <w:rsid w:val="003B027F"/>
    <w:rsid w:val="003C5279"/>
    <w:rsid w:val="003C65EB"/>
    <w:rsid w:val="003D09C5"/>
    <w:rsid w:val="003D5A1D"/>
    <w:rsid w:val="003F77D7"/>
    <w:rsid w:val="004043BF"/>
    <w:rsid w:val="00414FAD"/>
    <w:rsid w:val="004201EC"/>
    <w:rsid w:val="004235A3"/>
    <w:rsid w:val="00426E86"/>
    <w:rsid w:val="00437048"/>
    <w:rsid w:val="0044708B"/>
    <w:rsid w:val="00453938"/>
    <w:rsid w:val="004647CF"/>
    <w:rsid w:val="00470841"/>
    <w:rsid w:val="00482CE4"/>
    <w:rsid w:val="004873DF"/>
    <w:rsid w:val="00490CD6"/>
    <w:rsid w:val="00490D75"/>
    <w:rsid w:val="004A0A0A"/>
    <w:rsid w:val="004A6E69"/>
    <w:rsid w:val="004C001C"/>
    <w:rsid w:val="004C1795"/>
    <w:rsid w:val="004C3957"/>
    <w:rsid w:val="004C40D1"/>
    <w:rsid w:val="004E3BB7"/>
    <w:rsid w:val="004F1512"/>
    <w:rsid w:val="004F4226"/>
    <w:rsid w:val="0050075B"/>
    <w:rsid w:val="00512460"/>
    <w:rsid w:val="00512679"/>
    <w:rsid w:val="0053224B"/>
    <w:rsid w:val="0056642C"/>
    <w:rsid w:val="00593382"/>
    <w:rsid w:val="005B6E5D"/>
    <w:rsid w:val="005C4888"/>
    <w:rsid w:val="005C5D74"/>
    <w:rsid w:val="005C7619"/>
    <w:rsid w:val="005E6019"/>
    <w:rsid w:val="005E7309"/>
    <w:rsid w:val="006116E3"/>
    <w:rsid w:val="006223D4"/>
    <w:rsid w:val="00693DC2"/>
    <w:rsid w:val="006B4D4D"/>
    <w:rsid w:val="006B6EDE"/>
    <w:rsid w:val="006C159C"/>
    <w:rsid w:val="006C3833"/>
    <w:rsid w:val="006D0B18"/>
    <w:rsid w:val="006D2919"/>
    <w:rsid w:val="006F1016"/>
    <w:rsid w:val="006F2C76"/>
    <w:rsid w:val="006F2E84"/>
    <w:rsid w:val="006F3C9C"/>
    <w:rsid w:val="00702314"/>
    <w:rsid w:val="00705B37"/>
    <w:rsid w:val="00706F14"/>
    <w:rsid w:val="00713BCE"/>
    <w:rsid w:val="00713DC7"/>
    <w:rsid w:val="00721FD7"/>
    <w:rsid w:val="00726C75"/>
    <w:rsid w:val="007279B1"/>
    <w:rsid w:val="00727C8F"/>
    <w:rsid w:val="007503C8"/>
    <w:rsid w:val="007557E7"/>
    <w:rsid w:val="007560F9"/>
    <w:rsid w:val="007746AF"/>
    <w:rsid w:val="0078753A"/>
    <w:rsid w:val="00792737"/>
    <w:rsid w:val="007A1059"/>
    <w:rsid w:val="007A72ED"/>
    <w:rsid w:val="007B3D85"/>
    <w:rsid w:val="007B4559"/>
    <w:rsid w:val="007C567F"/>
    <w:rsid w:val="007D637F"/>
    <w:rsid w:val="007F712C"/>
    <w:rsid w:val="007F7171"/>
    <w:rsid w:val="008037E3"/>
    <w:rsid w:val="008101C5"/>
    <w:rsid w:val="008137C9"/>
    <w:rsid w:val="0082512E"/>
    <w:rsid w:val="00833CA5"/>
    <w:rsid w:val="00857FD3"/>
    <w:rsid w:val="00871E84"/>
    <w:rsid w:val="00873316"/>
    <w:rsid w:val="00875771"/>
    <w:rsid w:val="008871DA"/>
    <w:rsid w:val="00894FC9"/>
    <w:rsid w:val="00897809"/>
    <w:rsid w:val="008A7A07"/>
    <w:rsid w:val="008B0823"/>
    <w:rsid w:val="008B68B8"/>
    <w:rsid w:val="008C3C29"/>
    <w:rsid w:val="008D4D0D"/>
    <w:rsid w:val="008E4231"/>
    <w:rsid w:val="008F3D8B"/>
    <w:rsid w:val="00906DCB"/>
    <w:rsid w:val="00907718"/>
    <w:rsid w:val="009344D8"/>
    <w:rsid w:val="009477DF"/>
    <w:rsid w:val="00956736"/>
    <w:rsid w:val="00961ACE"/>
    <w:rsid w:val="009633F1"/>
    <w:rsid w:val="009647FC"/>
    <w:rsid w:val="00972AA1"/>
    <w:rsid w:val="009853DC"/>
    <w:rsid w:val="0098580D"/>
    <w:rsid w:val="009A0977"/>
    <w:rsid w:val="009B1013"/>
    <w:rsid w:val="009C6113"/>
    <w:rsid w:val="009E398A"/>
    <w:rsid w:val="009F59E6"/>
    <w:rsid w:val="009F7203"/>
    <w:rsid w:val="009F7E4D"/>
    <w:rsid w:val="00A02ECB"/>
    <w:rsid w:val="00A41996"/>
    <w:rsid w:val="00A7477D"/>
    <w:rsid w:val="00AA14BB"/>
    <w:rsid w:val="00AA6475"/>
    <w:rsid w:val="00AB2A2B"/>
    <w:rsid w:val="00AE328E"/>
    <w:rsid w:val="00AE40E7"/>
    <w:rsid w:val="00AF191C"/>
    <w:rsid w:val="00AF4977"/>
    <w:rsid w:val="00AF56C2"/>
    <w:rsid w:val="00B05813"/>
    <w:rsid w:val="00B05CDE"/>
    <w:rsid w:val="00B21C50"/>
    <w:rsid w:val="00B31BB6"/>
    <w:rsid w:val="00B46386"/>
    <w:rsid w:val="00B5003E"/>
    <w:rsid w:val="00B5118D"/>
    <w:rsid w:val="00B57555"/>
    <w:rsid w:val="00B7127C"/>
    <w:rsid w:val="00B82A1C"/>
    <w:rsid w:val="00B92458"/>
    <w:rsid w:val="00B93A32"/>
    <w:rsid w:val="00B95CD3"/>
    <w:rsid w:val="00BA5259"/>
    <w:rsid w:val="00BB2A3E"/>
    <w:rsid w:val="00BB7F2E"/>
    <w:rsid w:val="00BC0B9D"/>
    <w:rsid w:val="00BC1F13"/>
    <w:rsid w:val="00BD052F"/>
    <w:rsid w:val="00BE19D4"/>
    <w:rsid w:val="00BE3373"/>
    <w:rsid w:val="00C032D7"/>
    <w:rsid w:val="00C13FBC"/>
    <w:rsid w:val="00C25760"/>
    <w:rsid w:val="00C25B08"/>
    <w:rsid w:val="00C35AB7"/>
    <w:rsid w:val="00C3723B"/>
    <w:rsid w:val="00C57422"/>
    <w:rsid w:val="00C5783F"/>
    <w:rsid w:val="00C77A86"/>
    <w:rsid w:val="00C80DA9"/>
    <w:rsid w:val="00C83B05"/>
    <w:rsid w:val="00C91D21"/>
    <w:rsid w:val="00CA54A1"/>
    <w:rsid w:val="00CA7EC7"/>
    <w:rsid w:val="00D20D37"/>
    <w:rsid w:val="00D22C97"/>
    <w:rsid w:val="00D37FB1"/>
    <w:rsid w:val="00D46782"/>
    <w:rsid w:val="00D53704"/>
    <w:rsid w:val="00D577AF"/>
    <w:rsid w:val="00D6374E"/>
    <w:rsid w:val="00D71E7D"/>
    <w:rsid w:val="00D81882"/>
    <w:rsid w:val="00D82F08"/>
    <w:rsid w:val="00D950D4"/>
    <w:rsid w:val="00DA1157"/>
    <w:rsid w:val="00DA1DF5"/>
    <w:rsid w:val="00DA3654"/>
    <w:rsid w:val="00DA3C11"/>
    <w:rsid w:val="00DA4262"/>
    <w:rsid w:val="00DA542C"/>
    <w:rsid w:val="00DB309A"/>
    <w:rsid w:val="00DC00A0"/>
    <w:rsid w:val="00DC22CB"/>
    <w:rsid w:val="00DC7DE7"/>
    <w:rsid w:val="00DD037E"/>
    <w:rsid w:val="00DD531E"/>
    <w:rsid w:val="00DE3C0D"/>
    <w:rsid w:val="00DE6F84"/>
    <w:rsid w:val="00DF03D4"/>
    <w:rsid w:val="00DF5D73"/>
    <w:rsid w:val="00E04B2F"/>
    <w:rsid w:val="00E23722"/>
    <w:rsid w:val="00E25768"/>
    <w:rsid w:val="00E311B8"/>
    <w:rsid w:val="00E34E80"/>
    <w:rsid w:val="00E410F3"/>
    <w:rsid w:val="00E61F24"/>
    <w:rsid w:val="00E6598B"/>
    <w:rsid w:val="00E733E7"/>
    <w:rsid w:val="00E80B5B"/>
    <w:rsid w:val="00E93735"/>
    <w:rsid w:val="00E95918"/>
    <w:rsid w:val="00EB3DEE"/>
    <w:rsid w:val="00EB600F"/>
    <w:rsid w:val="00EB76ED"/>
    <w:rsid w:val="00EC0137"/>
    <w:rsid w:val="00ED0B49"/>
    <w:rsid w:val="00EE776C"/>
    <w:rsid w:val="00F010EE"/>
    <w:rsid w:val="00F019D3"/>
    <w:rsid w:val="00F223C0"/>
    <w:rsid w:val="00F329B1"/>
    <w:rsid w:val="00F46346"/>
    <w:rsid w:val="00F51E9E"/>
    <w:rsid w:val="00F56574"/>
    <w:rsid w:val="00F67EEA"/>
    <w:rsid w:val="00F7246E"/>
    <w:rsid w:val="00F83594"/>
    <w:rsid w:val="00F917A1"/>
    <w:rsid w:val="00FA2B7B"/>
    <w:rsid w:val="00FA495E"/>
    <w:rsid w:val="00FC0AD0"/>
    <w:rsid w:val="00FC1AFB"/>
    <w:rsid w:val="00FC5420"/>
    <w:rsid w:val="00FC56E4"/>
    <w:rsid w:val="00FD051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CDF76D"/>
  <w15:chartTrackingRefBased/>
  <w15:docId w15:val="{1DFBED71-0A35-4D9D-A588-D4BB62618E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8"/>
        <w:szCs w:val="28"/>
        <w:lang w:val="en-CA"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06DC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6">
    <w:name w:val="heading 6"/>
    <w:basedOn w:val="Normal"/>
    <w:next w:val="Normal"/>
    <w:link w:val="Heading6Char"/>
    <w:uiPriority w:val="9"/>
    <w:unhideWhenUsed/>
    <w:qFormat/>
    <w:rsid w:val="00B92458"/>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B92458"/>
    <w:pPr>
      <w:keepNext/>
      <w:keepLines/>
      <w:spacing w:before="40" w:line="276" w:lineRule="auto"/>
      <w:outlineLvl w:val="6"/>
    </w:pPr>
    <w:rPr>
      <w:rFonts w:asciiTheme="majorHAnsi" w:eastAsiaTheme="majorEastAsia" w:hAnsiTheme="majorHAnsi" w:cstheme="majorBidi"/>
      <w:i/>
      <w:iCs/>
      <w:color w:val="1F3763" w:themeColor="accent1" w:themeShade="7F"/>
      <w:sz w:val="22"/>
      <w:szCs w:val="22"/>
      <w:lang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31B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9E398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9E398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9E398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ListParagraph">
    <w:name w:val="List Paragraph"/>
    <w:basedOn w:val="Normal"/>
    <w:uiPriority w:val="34"/>
    <w:qFormat/>
    <w:rsid w:val="00414FAD"/>
    <w:pPr>
      <w:ind w:left="720"/>
      <w:contextualSpacing/>
    </w:pPr>
  </w:style>
  <w:style w:type="character" w:customStyle="1" w:styleId="fontstyle01">
    <w:name w:val="fontstyle01"/>
    <w:basedOn w:val="DefaultParagraphFont"/>
    <w:rsid w:val="002E39AF"/>
    <w:rPr>
      <w:rFonts w:ascii="Calibri" w:hAnsi="Calibri" w:cs="Calibri" w:hint="default"/>
      <w:b w:val="0"/>
      <w:bCs w:val="0"/>
      <w:i w:val="0"/>
      <w:iCs w:val="0"/>
      <w:color w:val="000000"/>
      <w:sz w:val="22"/>
      <w:szCs w:val="22"/>
    </w:rPr>
  </w:style>
  <w:style w:type="character" w:customStyle="1" w:styleId="fontstyle21">
    <w:name w:val="fontstyle21"/>
    <w:basedOn w:val="DefaultParagraphFont"/>
    <w:rsid w:val="002E39AF"/>
    <w:rPr>
      <w:rFonts w:ascii="CourierNewPSMT" w:hAnsi="CourierNewPSMT" w:hint="default"/>
      <w:b w:val="0"/>
      <w:bCs w:val="0"/>
      <w:i w:val="0"/>
      <w:iCs w:val="0"/>
      <w:color w:val="000000"/>
      <w:sz w:val="22"/>
      <w:szCs w:val="22"/>
    </w:rPr>
  </w:style>
  <w:style w:type="character" w:customStyle="1" w:styleId="Heading1Char">
    <w:name w:val="Heading 1 Char"/>
    <w:basedOn w:val="DefaultParagraphFont"/>
    <w:link w:val="Heading1"/>
    <w:uiPriority w:val="9"/>
    <w:rsid w:val="00906DC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06DCB"/>
    <w:pPr>
      <w:spacing w:line="259" w:lineRule="auto"/>
      <w:outlineLvl w:val="9"/>
    </w:pPr>
    <w:rPr>
      <w:lang w:val="en-US"/>
    </w:rPr>
  </w:style>
  <w:style w:type="paragraph" w:styleId="Header">
    <w:name w:val="header"/>
    <w:basedOn w:val="Normal"/>
    <w:link w:val="HeaderChar"/>
    <w:uiPriority w:val="99"/>
    <w:unhideWhenUsed/>
    <w:rsid w:val="00906DCB"/>
    <w:pPr>
      <w:tabs>
        <w:tab w:val="center" w:pos="4680"/>
        <w:tab w:val="right" w:pos="9360"/>
      </w:tabs>
    </w:pPr>
  </w:style>
  <w:style w:type="character" w:customStyle="1" w:styleId="HeaderChar">
    <w:name w:val="Header Char"/>
    <w:basedOn w:val="DefaultParagraphFont"/>
    <w:link w:val="Header"/>
    <w:uiPriority w:val="99"/>
    <w:rsid w:val="00906DCB"/>
  </w:style>
  <w:style w:type="paragraph" w:styleId="Footer">
    <w:name w:val="footer"/>
    <w:basedOn w:val="Normal"/>
    <w:link w:val="FooterChar"/>
    <w:uiPriority w:val="99"/>
    <w:unhideWhenUsed/>
    <w:rsid w:val="00906DCB"/>
    <w:pPr>
      <w:tabs>
        <w:tab w:val="center" w:pos="4680"/>
        <w:tab w:val="right" w:pos="9360"/>
      </w:tabs>
    </w:pPr>
  </w:style>
  <w:style w:type="character" w:customStyle="1" w:styleId="FooterChar">
    <w:name w:val="Footer Char"/>
    <w:basedOn w:val="DefaultParagraphFont"/>
    <w:link w:val="Footer"/>
    <w:uiPriority w:val="99"/>
    <w:rsid w:val="00906DCB"/>
  </w:style>
  <w:style w:type="character" w:customStyle="1" w:styleId="Heading6Char">
    <w:name w:val="Heading 6 Char"/>
    <w:basedOn w:val="DefaultParagraphFont"/>
    <w:link w:val="Heading6"/>
    <w:uiPriority w:val="9"/>
    <w:rsid w:val="00B9245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B92458"/>
    <w:rPr>
      <w:rFonts w:asciiTheme="majorHAnsi" w:eastAsiaTheme="majorEastAsia" w:hAnsiTheme="majorHAnsi" w:cstheme="majorBidi"/>
      <w:i/>
      <w:iCs/>
      <w:color w:val="1F3763" w:themeColor="accent1" w:themeShade="7F"/>
      <w:sz w:val="22"/>
      <w:szCs w:val="22"/>
      <w:lang w:eastAsia="en-CA"/>
    </w:rPr>
  </w:style>
  <w:style w:type="character" w:styleId="Hyperlink">
    <w:name w:val="Hyperlink"/>
    <w:basedOn w:val="DefaultParagraphFont"/>
    <w:uiPriority w:val="99"/>
    <w:unhideWhenUsed/>
    <w:rsid w:val="00B92458"/>
    <w:rPr>
      <w:color w:val="0563C1" w:themeColor="hyperlink"/>
      <w:u w:val="single"/>
    </w:rPr>
  </w:style>
  <w:style w:type="paragraph" w:styleId="FootnoteText">
    <w:name w:val="footnote text"/>
    <w:basedOn w:val="Normal"/>
    <w:link w:val="FootnoteTextChar"/>
    <w:uiPriority w:val="99"/>
    <w:semiHidden/>
    <w:unhideWhenUsed/>
    <w:rsid w:val="00B92458"/>
    <w:rPr>
      <w:rFonts w:ascii="Arial" w:eastAsia="Arial" w:hAnsi="Arial" w:cs="Arial"/>
      <w:color w:val="000000"/>
      <w:sz w:val="20"/>
      <w:szCs w:val="20"/>
      <w:lang w:eastAsia="en-CA"/>
    </w:rPr>
  </w:style>
  <w:style w:type="character" w:customStyle="1" w:styleId="FootnoteTextChar">
    <w:name w:val="Footnote Text Char"/>
    <w:basedOn w:val="DefaultParagraphFont"/>
    <w:link w:val="FootnoteText"/>
    <w:uiPriority w:val="99"/>
    <w:semiHidden/>
    <w:rsid w:val="00B92458"/>
    <w:rPr>
      <w:rFonts w:ascii="Arial" w:eastAsia="Arial" w:hAnsi="Arial" w:cs="Arial"/>
      <w:color w:val="000000"/>
      <w:sz w:val="20"/>
      <w:szCs w:val="20"/>
      <w:lang w:eastAsia="en-CA"/>
    </w:rPr>
  </w:style>
  <w:style w:type="character" w:styleId="FootnoteReference">
    <w:name w:val="footnote reference"/>
    <w:basedOn w:val="DefaultParagraphFont"/>
    <w:uiPriority w:val="99"/>
    <w:semiHidden/>
    <w:unhideWhenUsed/>
    <w:rsid w:val="00B92458"/>
    <w:rPr>
      <w:vertAlign w:val="superscript"/>
    </w:rPr>
  </w:style>
  <w:style w:type="paragraph" w:styleId="Caption">
    <w:name w:val="caption"/>
    <w:basedOn w:val="Normal"/>
    <w:next w:val="Normal"/>
    <w:uiPriority w:val="35"/>
    <w:unhideWhenUsed/>
    <w:qFormat/>
    <w:rsid w:val="00B92458"/>
    <w:pPr>
      <w:spacing w:after="200"/>
    </w:pPr>
    <w:rPr>
      <w:rFonts w:ascii="Arial" w:eastAsia="Arial" w:hAnsi="Arial" w:cs="Arial"/>
      <w:i/>
      <w:iCs/>
      <w:color w:val="44546A" w:themeColor="text2"/>
      <w:sz w:val="18"/>
      <w:szCs w:val="18"/>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0687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6.vsdx"/><Relationship Id="rId21" Type="http://schemas.openxmlformats.org/officeDocument/2006/relationships/image" Target="media/image6.emf"/><Relationship Id="rId42" Type="http://schemas.openxmlformats.org/officeDocument/2006/relationships/image" Target="media/image16.emf"/><Relationship Id="rId47" Type="http://schemas.openxmlformats.org/officeDocument/2006/relationships/package" Target="embeddings/Microsoft_Visio_Drawing16.vsdx"/><Relationship Id="rId63" Type="http://schemas.openxmlformats.org/officeDocument/2006/relationships/image" Target="media/image27.tmp"/><Relationship Id="rId68" Type="http://schemas.openxmlformats.org/officeDocument/2006/relationships/image" Target="media/image30.tmp"/><Relationship Id="rId2" Type="http://schemas.openxmlformats.org/officeDocument/2006/relationships/numbering" Target="numbering.xml"/><Relationship Id="rId16" Type="http://schemas.openxmlformats.org/officeDocument/2006/relationships/package" Target="embeddings/Microsoft_Visio_Drawing1.vsdx"/><Relationship Id="rId29" Type="http://schemas.openxmlformats.org/officeDocument/2006/relationships/image" Target="media/image10.emf"/><Relationship Id="rId11" Type="http://schemas.openxmlformats.org/officeDocument/2006/relationships/package" Target="embeddings/Microsoft_Visio_Drawing.vsdx"/><Relationship Id="rId24" Type="http://schemas.openxmlformats.org/officeDocument/2006/relationships/package" Target="embeddings/Microsoft_Visio_Drawing5.vsdx"/><Relationship Id="rId32" Type="http://schemas.openxmlformats.org/officeDocument/2006/relationships/package" Target="embeddings/Microsoft_Visio_Drawing9.vsdx"/><Relationship Id="rId37" Type="http://schemas.openxmlformats.org/officeDocument/2006/relationships/hyperlink" Target="https://github.com/ericjsy/web-dev/tree/master/concept/hierarchy" TargetMode="External"/><Relationship Id="rId40" Type="http://schemas.openxmlformats.org/officeDocument/2006/relationships/image" Target="media/image15.emf"/><Relationship Id="rId45" Type="http://schemas.openxmlformats.org/officeDocument/2006/relationships/package" Target="embeddings/Microsoft_Visio_Drawing15.vsdx"/><Relationship Id="rId53" Type="http://schemas.openxmlformats.org/officeDocument/2006/relationships/package" Target="embeddings/Microsoft_Visio_Drawing19.vsdx"/><Relationship Id="rId58" Type="http://schemas.openxmlformats.org/officeDocument/2006/relationships/image" Target="media/image24.emf"/><Relationship Id="rId66" Type="http://schemas.openxmlformats.org/officeDocument/2006/relationships/hyperlink" Target="http://www.pixabay.com" TargetMode="External"/><Relationship Id="rId74"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25.tmp"/><Relationship Id="rId19" Type="http://schemas.openxmlformats.org/officeDocument/2006/relationships/image" Target="media/image5.emf"/><Relationship Id="rId14" Type="http://schemas.openxmlformats.org/officeDocument/2006/relationships/hyperlink" Target="https://github.com/ericjsy/web-dev/tree/master/concept/wireframes" TargetMode="External"/><Relationship Id="rId22" Type="http://schemas.openxmlformats.org/officeDocument/2006/relationships/package" Target="embeddings/Microsoft_Visio_Drawing4.vsdx"/><Relationship Id="rId27" Type="http://schemas.openxmlformats.org/officeDocument/2006/relationships/image" Target="media/image9.emf"/><Relationship Id="rId30" Type="http://schemas.openxmlformats.org/officeDocument/2006/relationships/package" Target="embeddings/Microsoft_Visio_Drawing8.vsdx"/><Relationship Id="rId35" Type="http://schemas.openxmlformats.org/officeDocument/2006/relationships/image" Target="media/image13.emf"/><Relationship Id="rId43" Type="http://schemas.openxmlformats.org/officeDocument/2006/relationships/package" Target="embeddings/Microsoft_Visio_Drawing14.vsdx"/><Relationship Id="rId48" Type="http://schemas.openxmlformats.org/officeDocument/2006/relationships/image" Target="media/image19.emf"/><Relationship Id="rId56" Type="http://schemas.openxmlformats.org/officeDocument/2006/relationships/image" Target="media/image23.emf"/><Relationship Id="rId64" Type="http://schemas.openxmlformats.org/officeDocument/2006/relationships/image" Target="media/image28.tmp"/><Relationship Id="rId69" Type="http://schemas.openxmlformats.org/officeDocument/2006/relationships/image" Target="media/image31.png"/><Relationship Id="rId8" Type="http://schemas.openxmlformats.org/officeDocument/2006/relationships/hyperlink" Target="http://www.uglycakeshop.sg/" TargetMode="External"/><Relationship Id="rId51" Type="http://schemas.openxmlformats.org/officeDocument/2006/relationships/package" Target="embeddings/Microsoft_Visio_Drawing18.vsdx"/><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github.com/ericjsy/web-dev/tree/master/concept/hierarchy" TargetMode="External"/><Relationship Id="rId17" Type="http://schemas.openxmlformats.org/officeDocument/2006/relationships/image" Target="media/image4.emf"/><Relationship Id="rId25" Type="http://schemas.openxmlformats.org/officeDocument/2006/relationships/image" Target="media/image8.emf"/><Relationship Id="rId33" Type="http://schemas.openxmlformats.org/officeDocument/2006/relationships/image" Target="media/image12.emf"/><Relationship Id="rId38" Type="http://schemas.openxmlformats.org/officeDocument/2006/relationships/image" Target="media/image14.emf"/><Relationship Id="rId46" Type="http://schemas.openxmlformats.org/officeDocument/2006/relationships/image" Target="media/image18.emf"/><Relationship Id="rId59" Type="http://schemas.openxmlformats.org/officeDocument/2006/relationships/package" Target="embeddings/Microsoft_Visio_Drawing22.vsdx"/><Relationship Id="rId67" Type="http://schemas.openxmlformats.org/officeDocument/2006/relationships/image" Target="media/image29.tmp"/><Relationship Id="rId20" Type="http://schemas.openxmlformats.org/officeDocument/2006/relationships/package" Target="embeddings/Microsoft_Visio_Drawing3.vsdx"/><Relationship Id="rId41" Type="http://schemas.openxmlformats.org/officeDocument/2006/relationships/package" Target="embeddings/Microsoft_Visio_Drawing13.vsdx"/><Relationship Id="rId54" Type="http://schemas.openxmlformats.org/officeDocument/2006/relationships/image" Target="media/image22.emf"/><Relationship Id="rId62" Type="http://schemas.openxmlformats.org/officeDocument/2006/relationships/image" Target="media/image26.tmp"/><Relationship Id="rId70" Type="http://schemas.openxmlformats.org/officeDocument/2006/relationships/image" Target="media/image32.tmp"/><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7.emf"/><Relationship Id="rId28" Type="http://schemas.openxmlformats.org/officeDocument/2006/relationships/package" Target="embeddings/Microsoft_Visio_Drawing7.vsdx"/><Relationship Id="rId36" Type="http://schemas.openxmlformats.org/officeDocument/2006/relationships/package" Target="embeddings/Microsoft_Visio_Drawing11.vsdx"/><Relationship Id="rId49" Type="http://schemas.openxmlformats.org/officeDocument/2006/relationships/package" Target="embeddings/Microsoft_Visio_Drawing17.vsdx"/><Relationship Id="rId57" Type="http://schemas.openxmlformats.org/officeDocument/2006/relationships/package" Target="embeddings/Microsoft_Visio_Drawing21.vsdx"/><Relationship Id="rId10" Type="http://schemas.openxmlformats.org/officeDocument/2006/relationships/image" Target="media/image1.emf"/><Relationship Id="rId31" Type="http://schemas.openxmlformats.org/officeDocument/2006/relationships/image" Target="media/image11.emf"/><Relationship Id="rId44" Type="http://schemas.openxmlformats.org/officeDocument/2006/relationships/image" Target="media/image17.emf"/><Relationship Id="rId52" Type="http://schemas.openxmlformats.org/officeDocument/2006/relationships/image" Target="media/image21.emf"/><Relationship Id="rId60" Type="http://schemas.openxmlformats.org/officeDocument/2006/relationships/hyperlink" Target="ftp://ftp.bcitdev.com/Milestone3Directory/htmlpages/index.html" TargetMode="External"/><Relationship Id="rId65" Type="http://schemas.openxmlformats.org/officeDocument/2006/relationships/hyperlink" Target="http://www.flickr.com"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saintgermainbakery.com/" TargetMode="External"/><Relationship Id="rId13" Type="http://schemas.openxmlformats.org/officeDocument/2006/relationships/image" Target="media/image2.png"/><Relationship Id="rId18" Type="http://schemas.openxmlformats.org/officeDocument/2006/relationships/package" Target="embeddings/Microsoft_Visio_Drawing2.vsdx"/><Relationship Id="rId39" Type="http://schemas.openxmlformats.org/officeDocument/2006/relationships/package" Target="embeddings/Microsoft_Visio_Drawing12.vsdx"/><Relationship Id="rId34" Type="http://schemas.openxmlformats.org/officeDocument/2006/relationships/package" Target="embeddings/Microsoft_Visio_Drawing10.vsdx"/><Relationship Id="rId50" Type="http://schemas.openxmlformats.org/officeDocument/2006/relationships/image" Target="media/image20.emf"/><Relationship Id="rId55" Type="http://schemas.openxmlformats.org/officeDocument/2006/relationships/package" Target="embeddings/Microsoft_Visio_Drawing20.vsdx"/><Relationship Id="rId7" Type="http://schemas.openxmlformats.org/officeDocument/2006/relationships/endnotes" Target="endnotes.xml"/><Relationship Id="rId7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FD99A8-DDC5-48CC-A1BC-A19C56CED9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1345</TotalTime>
  <Pages>41</Pages>
  <Words>5950</Words>
  <Characters>33917</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Liz</dc:creator>
  <cp:keywords/>
  <dc:description/>
  <cp:lastModifiedBy>Ryan Liang</cp:lastModifiedBy>
  <cp:revision>240</cp:revision>
  <dcterms:created xsi:type="dcterms:W3CDTF">2017-03-04T21:44:00Z</dcterms:created>
  <dcterms:modified xsi:type="dcterms:W3CDTF">2017-03-24T09:10:00Z</dcterms:modified>
</cp:coreProperties>
</file>