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jc w:val="center"/>
        <w:rPr>
          <w:rFonts w:ascii="Times New Roman" w:hAnsi="Times New Roman" w:cs="Times New Roman"/>
        </w:rPr>
      </w:pPr>
      <w:r w:rsidRPr="00A02ECB">
        <w:rPr>
          <w:rFonts w:ascii="Times New Roman" w:eastAsia="Times New Roman" w:hAnsi="Times New Roman" w:cs="Times New Roman"/>
          <w:b/>
          <w:sz w:val="48"/>
          <w:szCs w:val="48"/>
        </w:rPr>
        <w:t xml:space="preserve">Introduction to Web Development </w:t>
      </w:r>
    </w:p>
    <w:p w:rsidR="004C40D1" w:rsidRPr="00A02ECB" w:rsidRDefault="004C40D1" w:rsidP="004C40D1">
      <w:pPr>
        <w:jc w:val="center"/>
        <w:rPr>
          <w:rFonts w:ascii="Times New Roman" w:eastAsia="Times New Roman" w:hAnsi="Times New Roman" w:cs="Times New Roman"/>
          <w:b/>
          <w:sz w:val="32"/>
          <w:szCs w:val="32"/>
        </w:rPr>
      </w:pPr>
      <w:r w:rsidRPr="00A02ECB">
        <w:rPr>
          <w:rFonts w:ascii="Times New Roman" w:eastAsia="Times New Roman" w:hAnsi="Times New Roman" w:cs="Times New Roman"/>
          <w:b/>
          <w:sz w:val="32"/>
          <w:szCs w:val="32"/>
        </w:rPr>
        <w:t xml:space="preserve">Deployed Javascript-enabled site (validated, tested) </w:t>
      </w:r>
      <w:r w:rsidRPr="00A02ECB">
        <w:rPr>
          <w:rFonts w:ascii="Times New Roman" w:eastAsia="Times New Roman" w:hAnsi="Times New Roman" w:cs="Times New Roman"/>
          <w:b/>
          <w:sz w:val="32"/>
          <w:szCs w:val="32"/>
        </w:rPr>
        <w:t xml:space="preserve">- Milestone </w:t>
      </w:r>
      <w:r w:rsidRPr="00A02ECB">
        <w:rPr>
          <w:rFonts w:ascii="Times New Roman" w:eastAsia="Times New Roman" w:hAnsi="Times New Roman" w:cs="Times New Roman"/>
          <w:b/>
          <w:sz w:val="32"/>
          <w:szCs w:val="32"/>
        </w:rPr>
        <w:t>Four</w:t>
      </w: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08726B" w:rsidP="005C4888">
      <w:pPr>
        <w:jc w:val="right"/>
        <w:rPr>
          <w:rFonts w:ascii="Times New Roman" w:hAnsi="Times New Roman" w:cs="Times New Roman"/>
          <w:b/>
        </w:rPr>
      </w:pPr>
      <w:r w:rsidRPr="00A02ECB">
        <w:rPr>
          <w:rFonts w:ascii="Times New Roman" w:hAnsi="Times New Roman" w:cs="Times New Roman"/>
          <w:b/>
        </w:rPr>
        <w:t>Prof</w:t>
      </w:r>
      <w:r w:rsidR="005C4888" w:rsidRPr="00A02ECB">
        <w:rPr>
          <w:rFonts w:ascii="Times New Roman" w:hAnsi="Times New Roman" w:cs="Times New Roman"/>
          <w:b/>
        </w:rPr>
        <w:t>. Benjamin Yu</w:t>
      </w:r>
    </w:p>
    <w:p w:rsidR="005C4888" w:rsidRPr="00A02ECB" w:rsidRDefault="005C4888"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Elizabeth Lee</w:t>
      </w: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Eric Sy</w:t>
      </w: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Neda Jamalirad</w:t>
      </w:r>
    </w:p>
    <w:p w:rsidR="005C4888" w:rsidRPr="00A02ECB" w:rsidRDefault="005C4888" w:rsidP="005C4888">
      <w:pPr>
        <w:jc w:val="right"/>
        <w:rPr>
          <w:rFonts w:ascii="Times New Roman" w:hAnsi="Times New Roman" w:cs="Times New Roman"/>
        </w:rPr>
      </w:pPr>
      <w:r w:rsidRPr="00A02ECB">
        <w:rPr>
          <w:rFonts w:ascii="Times New Roman" w:hAnsi="Times New Roman" w:cs="Times New Roman"/>
          <w:b/>
        </w:rPr>
        <w:t>Ryan Liang</w:t>
      </w: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lastRenderedPageBreak/>
        <w:t>Table of Contents</w:t>
      </w:r>
    </w:p>
    <w:p w:rsidR="000F660B" w:rsidRPr="00A02ECB" w:rsidRDefault="000F660B" w:rsidP="000F660B">
      <w:pPr>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IV</w:t>
      </w:r>
      <w:r w:rsidRPr="00A02ECB">
        <w:rPr>
          <w:rFonts w:ascii="Times New Roman" w:eastAsia="Times New Roman" w:hAnsi="Times New Roman" w:cs="Times New Roman"/>
          <w:b/>
        </w:rPr>
        <w:t>.</w:t>
      </w:r>
      <w:r w:rsidRPr="00A02ECB">
        <w:rPr>
          <w:rFonts w:ascii="Times New Roman" w:eastAsia="Times New Roman" w:hAnsi="Times New Roman" w:cs="Times New Roman"/>
          <w:b/>
        </w:rPr>
        <w:tab/>
      </w:r>
      <w:r w:rsidRPr="00A02ECB">
        <w:rPr>
          <w:rFonts w:ascii="Times New Roman" w:eastAsia="Times New Roman" w:hAnsi="Times New Roman" w:cs="Times New Roman"/>
          <w:b/>
        </w:rPr>
        <w:t>Deployed Javascript-enabled site (validated, tested)</w:t>
      </w:r>
    </w:p>
    <w:p w:rsidR="000F660B" w:rsidRPr="00A02ECB" w:rsidRDefault="00470841"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005E6019" w:rsidRPr="00A02ECB">
        <w:rPr>
          <w:rFonts w:ascii="Times New Roman" w:eastAsia="Times New Roman" w:hAnsi="Times New Roman" w:cs="Times New Roman"/>
          <w:sz w:val="20"/>
          <w:szCs w:val="20"/>
        </w:rPr>
        <w:tab/>
      </w:r>
      <w:r w:rsidR="000F660B" w:rsidRPr="00A02ECB">
        <w:rPr>
          <w:rFonts w:ascii="Times New Roman" w:eastAsia="Times New Roman" w:hAnsi="Times New Roman" w:cs="Times New Roman"/>
          <w:sz w:val="20"/>
          <w:szCs w:val="20"/>
        </w:rPr>
        <w:t>2</w:t>
      </w:r>
    </w:p>
    <w:p w:rsidR="000F660B" w:rsidRPr="00A02ECB" w:rsidRDefault="00470841"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005E6019" w:rsidRPr="00A02ECB">
        <w:rPr>
          <w:rFonts w:ascii="Times New Roman" w:eastAsia="Times New Roman" w:hAnsi="Times New Roman" w:cs="Times New Roman"/>
          <w:sz w:val="20"/>
          <w:szCs w:val="20"/>
        </w:rPr>
        <w:tab/>
      </w:r>
      <w:r w:rsidR="008137C9">
        <w:rPr>
          <w:rFonts w:ascii="Times New Roman" w:eastAsia="Times New Roman" w:hAnsi="Times New Roman" w:cs="Times New Roman"/>
          <w:sz w:val="20"/>
          <w:szCs w:val="20"/>
        </w:rPr>
        <w:t>2</w:t>
      </w:r>
    </w:p>
    <w:p w:rsidR="000F660B" w:rsidRPr="00A02ECB"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Validation Requirements</w:t>
      </w:r>
      <w:r w:rsidR="005E6019"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2</w:t>
      </w:r>
    </w:p>
    <w:p w:rsidR="000F660B"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Testing</w:t>
      </w:r>
      <w:r w:rsidR="005E6019"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4</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Work Completed</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Deviations From Previous Milestones</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t>6</w:t>
      </w:r>
    </w:p>
    <w:p w:rsidR="008137C9"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Widgets</w:t>
      </w:r>
      <w:r w:rsidR="00F917A1">
        <w:rPr>
          <w:rFonts w:ascii="Times New Roman" w:eastAsia="Times New Roman" w:hAnsi="Times New Roman" w:cs="Times New Roman"/>
          <w:sz w:val="20"/>
          <w:szCs w:val="20"/>
        </w:rPr>
        <w:t xml:space="preserve"> and jQuery</w:t>
      </w:r>
      <w:r>
        <w:rPr>
          <w:rFonts w:ascii="Times New Roman" w:eastAsia="Times New Roman" w:hAnsi="Times New Roman" w:cs="Times New Roman"/>
          <w:sz w:val="20"/>
          <w:szCs w:val="20"/>
        </w:rPr>
        <w:tab/>
        <w:t>6</w:t>
      </w:r>
    </w:p>
    <w:p w:rsidR="008137C9" w:rsidRPr="00A02ECB" w:rsidRDefault="008137C9" w:rsidP="00FA495E">
      <w:pPr>
        <w:numPr>
          <w:ilvl w:val="1"/>
          <w:numId w:val="17"/>
        </w:numPr>
        <w:tabs>
          <w:tab w:val="right" w:leader="dot" w:pos="9214"/>
        </w:tabs>
        <w:spacing w:line="360" w:lineRule="auto"/>
        <w:ind w:left="1434" w:hanging="441"/>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Testing With JavaScript Disabled</w:t>
      </w:r>
      <w:r>
        <w:rPr>
          <w:rFonts w:ascii="Times New Roman" w:eastAsia="Times New Roman" w:hAnsi="Times New Roman" w:cs="Times New Roman"/>
          <w:sz w:val="20"/>
          <w:szCs w:val="20"/>
        </w:rPr>
        <w:tab/>
        <w:t>6</w:t>
      </w:r>
    </w:p>
    <w:p w:rsidR="000F660B" w:rsidRPr="00A02ECB" w:rsidRDefault="000F660B" w:rsidP="000F660B">
      <w:pPr>
        <w:jc w:val="center"/>
        <w:rPr>
          <w:rFonts w:ascii="Times New Roman" w:eastAsia="Times New Roman" w:hAnsi="Times New Roman" w:cs="Times New Roman"/>
          <w:b/>
          <w:sz w:val="40"/>
          <w:szCs w:val="40"/>
        </w:rPr>
      </w:pP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t>Appendix</w:t>
      </w:r>
    </w:p>
    <w:p w:rsidR="000F660B" w:rsidRPr="00A02ECB" w:rsidRDefault="000F660B" w:rsidP="000F660B">
      <w:pPr>
        <w:spacing w:line="360" w:lineRule="auto"/>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w:t>
      </w:r>
      <w:r w:rsidRPr="00A02ECB">
        <w:rPr>
          <w:rFonts w:ascii="Times New Roman" w:eastAsia="Times New Roman" w:hAnsi="Times New Roman" w:cs="Times New Roman"/>
          <w:b/>
        </w:rPr>
        <w:tab/>
        <w:t>Website Design</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Purpose and Goal</w:t>
      </w:r>
      <w:r w:rsidR="00906DCB" w:rsidRPr="00A02ECB">
        <w:rPr>
          <w:rFonts w:ascii="Times New Roman" w:eastAsia="Times New Roman" w:hAnsi="Times New Roman" w:cs="Times New Roman"/>
          <w:sz w:val="20"/>
          <w:szCs w:val="20"/>
        </w:rPr>
        <w: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Target Audience</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Content of Website</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Website Success Factors</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7</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Critique and Comparison</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Functional Requirements</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906DCB">
      <w:pPr>
        <w:numPr>
          <w:ilvl w:val="1"/>
          <w:numId w:val="18"/>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Project Work Plan</w:t>
      </w:r>
      <w:r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8</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w:t>
      </w:r>
      <w:r w:rsidRPr="00A02ECB">
        <w:rPr>
          <w:rFonts w:ascii="Times New Roman" w:eastAsia="Times New Roman" w:hAnsi="Times New Roman" w:cs="Times New Roman"/>
          <w:b/>
        </w:rPr>
        <w:tab/>
        <w:t>Site Map and Page Design</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Site Map</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9</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Color Scheme</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10</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Wireframes</w:t>
      </w:r>
      <w:r w:rsidR="00906DCB" w:rsidRPr="00A02ECB">
        <w:rPr>
          <w:rFonts w:ascii="Times New Roman" w:eastAsia="Times New Roman" w:hAnsi="Times New Roman" w:cs="Times New Roman"/>
          <w:sz w:val="20"/>
          <w:szCs w:val="20"/>
        </w:rPr>
        <w:tab/>
      </w:r>
      <w:r w:rsidRPr="00A02ECB">
        <w:rPr>
          <w:rFonts w:ascii="Times New Roman" w:eastAsia="Times New Roman" w:hAnsi="Times New Roman" w:cs="Times New Roman"/>
          <w:sz w:val="20"/>
          <w:szCs w:val="20"/>
        </w:rPr>
        <w:t>1</w:t>
      </w:r>
      <w:r w:rsidR="00437048">
        <w:rPr>
          <w:rFonts w:ascii="Times New Roman" w:eastAsia="Times New Roman" w:hAnsi="Times New Roman" w:cs="Times New Roman"/>
          <w:sz w:val="20"/>
          <w:szCs w:val="20"/>
        </w:rPr>
        <w:t>0</w:t>
      </w:r>
    </w:p>
    <w:p w:rsidR="000F660B" w:rsidRPr="00A02ECB" w:rsidRDefault="000F660B" w:rsidP="00906DCB">
      <w:pPr>
        <w:numPr>
          <w:ilvl w:val="1"/>
          <w:numId w:val="17"/>
        </w:numPr>
        <w:tabs>
          <w:tab w:val="right" w:leader="dot" w:pos="9214"/>
        </w:tabs>
        <w:spacing w:line="360" w:lineRule="auto"/>
        <w:ind w:hanging="448"/>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Prints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23</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III.</w:t>
      </w:r>
      <w:r w:rsidRPr="00A02ECB">
        <w:rPr>
          <w:rFonts w:ascii="Times New Roman" w:eastAsia="Times New Roman" w:hAnsi="Times New Roman" w:cs="Times New Roman"/>
          <w:b/>
        </w:rPr>
        <w:tab/>
        <w:t>Skeleton Site with Layout, Tables and Form</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Technical Design</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35</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External Stylesheets</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38</w:t>
      </w:r>
    </w:p>
    <w:p w:rsidR="000F660B" w:rsidRPr="00A02ECB" w:rsidRDefault="000F660B" w:rsidP="008137C9">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Prototype Page</w:t>
      </w:r>
      <w:r w:rsidR="00906DCB" w:rsidRPr="00A02ECB">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38</w:t>
      </w:r>
    </w:p>
    <w:p w:rsidR="000F660B" w:rsidRPr="008137C9" w:rsidRDefault="000F660B" w:rsidP="00E95183">
      <w:pPr>
        <w:numPr>
          <w:ilvl w:val="1"/>
          <w:numId w:val="17"/>
        </w:numPr>
        <w:tabs>
          <w:tab w:val="right" w:leader="dot" w:pos="9214"/>
        </w:tabs>
        <w:spacing w:line="360" w:lineRule="auto"/>
        <w:ind w:hanging="447"/>
        <w:contextualSpacing/>
        <w:rPr>
          <w:rFonts w:ascii="Times New Roman" w:eastAsia="Times New Roman" w:hAnsi="Times New Roman" w:cs="Times New Roman"/>
          <w:sz w:val="20"/>
          <w:szCs w:val="20"/>
        </w:rPr>
      </w:pPr>
      <w:r w:rsidRPr="008137C9">
        <w:rPr>
          <w:rFonts w:ascii="Times New Roman" w:eastAsia="Times New Roman" w:hAnsi="Times New Roman" w:cs="Times New Roman"/>
          <w:sz w:val="20"/>
          <w:szCs w:val="20"/>
        </w:rPr>
        <w:t>A/B Testing</w:t>
      </w:r>
      <w:r w:rsidR="00906DCB" w:rsidRPr="008137C9">
        <w:rPr>
          <w:rFonts w:ascii="Times New Roman" w:eastAsia="Times New Roman" w:hAnsi="Times New Roman" w:cs="Times New Roman"/>
          <w:sz w:val="20"/>
          <w:szCs w:val="20"/>
        </w:rPr>
        <w:tab/>
      </w:r>
      <w:r w:rsidR="00437048">
        <w:rPr>
          <w:rFonts w:ascii="Times New Roman" w:eastAsia="Times New Roman" w:hAnsi="Times New Roman" w:cs="Times New Roman"/>
          <w:sz w:val="20"/>
          <w:szCs w:val="20"/>
        </w:rPr>
        <w:t>39</w:t>
      </w:r>
    </w:p>
    <w:p w:rsidR="004C40D1" w:rsidRDefault="004C40D1">
      <w:pPr>
        <w:rPr>
          <w:rFonts w:ascii="Times New Roman" w:hAnsi="Times New Roman" w:cs="Times New Roman"/>
          <w:b/>
          <w:bCs/>
        </w:rPr>
      </w:pPr>
      <w:r w:rsidRPr="00A02ECB">
        <w:rPr>
          <w:rFonts w:ascii="Times New Roman" w:hAnsi="Times New Roman" w:cs="Times New Roman"/>
          <w:b/>
          <w:bCs/>
        </w:rPr>
        <w:br w:type="page"/>
      </w:r>
    </w:p>
    <w:p w:rsidR="00DF03D4" w:rsidRPr="00A02ECB" w:rsidRDefault="00DF03D4" w:rsidP="00DF03D4">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lastRenderedPageBreak/>
        <w:t>IV.</w:t>
      </w:r>
      <w:r w:rsidRPr="00A02ECB">
        <w:rPr>
          <w:rFonts w:ascii="Times New Roman" w:eastAsia="Times New Roman" w:hAnsi="Times New Roman" w:cs="Times New Roman"/>
          <w:b/>
        </w:rPr>
        <w:tab/>
        <w:t>Deployed Javascript-enabled site (validated, tested)</w:t>
      </w:r>
    </w:p>
    <w:p w:rsidR="00470841" w:rsidRDefault="00470841" w:rsidP="00470841">
      <w:pPr>
        <w:rPr>
          <w:rStyle w:val="fontstyle01"/>
          <w:rFonts w:ascii="Times New Roman" w:hAnsi="Times New Roman" w:cs="Times New Roman"/>
          <w:b/>
          <w:sz w:val="24"/>
        </w:rPr>
      </w:pPr>
      <w:r w:rsidRPr="00A02ECB">
        <w:rPr>
          <w:rStyle w:val="fontstyle01"/>
          <w:rFonts w:ascii="Times New Roman" w:hAnsi="Times New Roman" w:cs="Times New Roman"/>
          <w:b/>
          <w:sz w:val="24"/>
        </w:rPr>
        <w:t xml:space="preserve">URL </w:t>
      </w:r>
    </w:p>
    <w:p w:rsidR="00470841" w:rsidRPr="00A02ECB" w:rsidRDefault="00470841" w:rsidP="00470841">
      <w:pPr>
        <w:rPr>
          <w:rStyle w:val="fontstyle01"/>
          <w:rFonts w:ascii="Times New Roman" w:hAnsi="Times New Roman" w:cs="Times New Roman"/>
          <w:b/>
          <w:sz w:val="24"/>
        </w:rPr>
      </w:pPr>
    </w:p>
    <w:p w:rsidR="00470841" w:rsidRPr="00A02ECB" w:rsidRDefault="00470841" w:rsidP="00470841">
      <w:pPr>
        <w:rPr>
          <w:rStyle w:val="fontstyle01"/>
          <w:rFonts w:ascii="Times New Roman" w:hAnsi="Times New Roman" w:cs="Times New Roman"/>
          <w:b/>
        </w:rPr>
      </w:pPr>
      <w:r w:rsidRPr="00A02ECB">
        <w:rPr>
          <w:rStyle w:val="fontstyle01"/>
          <w:rFonts w:ascii="Times New Roman" w:hAnsi="Times New Roman" w:cs="Times New Roman"/>
        </w:rPr>
        <w:t>http://students.bcitdev.com/A01005523/Milestone4Directory/htmlpages/index.html</w:t>
      </w:r>
      <w:r w:rsidRPr="00A02ECB">
        <w:rPr>
          <w:rStyle w:val="fontstyle21"/>
          <w:rFonts w:ascii="Times New Roman" w:hAnsi="Times New Roman" w:cs="Times New Roman"/>
          <w:b/>
        </w:rPr>
        <w:br/>
      </w:r>
    </w:p>
    <w:p w:rsidR="00470841" w:rsidRDefault="00470841" w:rsidP="00470841">
      <w:pPr>
        <w:rPr>
          <w:rStyle w:val="fontstyle01"/>
          <w:rFonts w:ascii="Times New Roman" w:hAnsi="Times New Roman" w:cs="Times New Roman"/>
          <w:b/>
          <w:sz w:val="24"/>
          <w:szCs w:val="24"/>
        </w:rPr>
      </w:pPr>
      <w:r w:rsidRPr="00A02ECB">
        <w:rPr>
          <w:rStyle w:val="fontstyle01"/>
          <w:rFonts w:ascii="Times New Roman" w:hAnsi="Times New Roman" w:cs="Times New Roman"/>
          <w:b/>
          <w:sz w:val="24"/>
          <w:szCs w:val="24"/>
        </w:rPr>
        <w:t xml:space="preserve">List </w:t>
      </w:r>
      <w:r w:rsidR="006116E3">
        <w:rPr>
          <w:rStyle w:val="fontstyle01"/>
          <w:rFonts w:ascii="Times New Roman" w:hAnsi="Times New Roman" w:cs="Times New Roman"/>
          <w:b/>
          <w:sz w:val="24"/>
          <w:szCs w:val="24"/>
        </w:rPr>
        <w:t>of Completed Items</w:t>
      </w:r>
    </w:p>
    <w:p w:rsidR="00470841" w:rsidRPr="00A02ECB" w:rsidRDefault="00470841" w:rsidP="00470841">
      <w:pPr>
        <w:rPr>
          <w:rStyle w:val="fontstyle01"/>
          <w:rFonts w:ascii="Times New Roman" w:hAnsi="Times New Roman" w:cs="Times New Roman"/>
          <w:b/>
          <w:sz w:val="24"/>
          <w:szCs w:val="24"/>
        </w:rPr>
      </w:pP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backtop.js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cart.js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catering.js</w:t>
      </w:r>
    </w:p>
    <w:p w:rsidR="00470841" w:rsidRPr="00A02ECB" w:rsidRDefault="00470841" w:rsidP="00470841">
      <w:pPr>
        <w:rPr>
          <w:rStyle w:val="fontstyle01"/>
          <w:rFonts w:ascii="Times New Roman" w:hAnsi="Times New Roman" w:cs="Times New Roman"/>
        </w:rPr>
      </w:pPr>
      <w:r w:rsidRPr="00A02ECB">
        <w:rPr>
          <w:rStyle w:val="fontstyle01"/>
          <w:rFonts w:ascii="Times New Roman" w:hAnsi="Times New Roman" w:cs="Times New Roman"/>
        </w:rPr>
        <w:t>contact.js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index.js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popup.js</w:t>
      </w:r>
    </w:p>
    <w:p w:rsidR="00470841" w:rsidRPr="00A02ECB"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products.js</w:t>
      </w:r>
    </w:p>
    <w:p w:rsidR="00470841" w:rsidRDefault="00470841" w:rsidP="00470841">
      <w:pPr>
        <w:rPr>
          <w:rFonts w:ascii="Times New Roman" w:hAnsi="Times New Roman" w:cs="Times New Roman"/>
          <w:color w:val="000000"/>
          <w:sz w:val="22"/>
          <w:szCs w:val="22"/>
        </w:rPr>
      </w:pPr>
      <w:r w:rsidRPr="00A02ECB">
        <w:rPr>
          <w:rFonts w:ascii="Times New Roman" w:hAnsi="Times New Roman" w:cs="Times New Roman"/>
          <w:color w:val="000000"/>
          <w:sz w:val="22"/>
          <w:szCs w:val="22"/>
        </w:rPr>
        <w:t>signin.js</w:t>
      </w:r>
    </w:p>
    <w:p w:rsidR="00470841" w:rsidRDefault="00470841" w:rsidP="004A0A0A">
      <w:pPr>
        <w:rPr>
          <w:rFonts w:ascii="Times New Roman" w:hAnsi="Times New Roman" w:cs="Times New Roman"/>
          <w:b/>
          <w:sz w:val="24"/>
          <w:szCs w:val="24"/>
        </w:rPr>
      </w:pPr>
    </w:p>
    <w:p w:rsidR="004A0A0A" w:rsidRPr="004A0A0A" w:rsidRDefault="004A0A0A" w:rsidP="004A0A0A">
      <w:pPr>
        <w:rPr>
          <w:rFonts w:ascii="Times New Roman" w:hAnsi="Times New Roman" w:cs="Times New Roman"/>
          <w:b/>
          <w:sz w:val="24"/>
          <w:szCs w:val="24"/>
        </w:rPr>
      </w:pPr>
      <w:r>
        <w:rPr>
          <w:rFonts w:ascii="Times New Roman" w:hAnsi="Times New Roman" w:cs="Times New Roman"/>
          <w:b/>
          <w:sz w:val="24"/>
          <w:szCs w:val="24"/>
        </w:rPr>
        <w:t xml:space="preserve">Form </w:t>
      </w:r>
      <w:r>
        <w:rPr>
          <w:rFonts w:ascii="Times New Roman" w:hAnsi="Times New Roman" w:cs="Times New Roman"/>
          <w:b/>
          <w:sz w:val="24"/>
          <w:szCs w:val="24"/>
        </w:rPr>
        <w:t>Validation Requirements</w:t>
      </w:r>
    </w:p>
    <w:p w:rsidR="004A0A0A" w:rsidRPr="00A02ECB" w:rsidRDefault="004A0A0A">
      <w:pPr>
        <w:rPr>
          <w:rFonts w:ascii="Times New Roman" w:hAnsi="Times New Roman" w:cs="Times New Roman"/>
        </w:rPr>
      </w:pPr>
    </w:p>
    <w:tbl>
      <w:tblPr>
        <w:tblStyle w:val="PlainTable1"/>
        <w:tblW w:w="0" w:type="auto"/>
        <w:tblLook w:val="04A0" w:firstRow="1" w:lastRow="0" w:firstColumn="1" w:lastColumn="0" w:noHBand="0" w:noVBand="1"/>
      </w:tblPr>
      <w:tblGrid>
        <w:gridCol w:w="1984"/>
        <w:gridCol w:w="2832"/>
        <w:gridCol w:w="4534"/>
      </w:tblGrid>
      <w:tr w:rsidR="00B31BB6" w:rsidRPr="00A02ECB" w:rsidTr="004C40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B31BB6"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w:t>
            </w:r>
            <w:r w:rsidR="00B31BB6" w:rsidRPr="00A02ECB">
              <w:rPr>
                <w:rFonts w:ascii="Times New Roman" w:hAnsi="Times New Roman" w:cs="Times New Roman"/>
                <w:sz w:val="20"/>
                <w:szCs w:val="20"/>
              </w:rPr>
              <w:t xml:space="preserve"> on page</w:t>
            </w:r>
            <w:r w:rsidRPr="00A02ECB">
              <w:rPr>
                <w:rFonts w:ascii="Times New Roman" w:hAnsi="Times New Roman" w:cs="Times New Roman"/>
                <w:sz w:val="20"/>
                <w:szCs w:val="20"/>
              </w:rPr>
              <w:t>: Sign in</w:t>
            </w:r>
          </w:p>
        </w:tc>
      </w:tr>
      <w:tr w:rsidR="00B31BB6"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B31BB6" w:rsidRPr="00A02ECB" w:rsidRDefault="00B31BB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832" w:type="dxa"/>
          </w:tcPr>
          <w:p w:rsidR="00B31BB6" w:rsidRPr="00A02ECB" w:rsidRDefault="00B31BB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4" w:type="dxa"/>
          </w:tcPr>
          <w:p w:rsidR="00B31BB6" w:rsidRPr="00A02ECB" w:rsidRDefault="00B31BB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B31BB6"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B31BB6"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txtUser</w:t>
            </w:r>
            <w:r w:rsidR="00713BCE" w:rsidRPr="00A02ECB">
              <w:rPr>
                <w:rFonts w:ascii="Times New Roman" w:hAnsi="Times New Roman" w:cs="Times New Roman"/>
                <w:sz w:val="20"/>
                <w:szCs w:val="20"/>
              </w:rPr>
              <w:t>name</w:t>
            </w:r>
          </w:p>
        </w:tc>
        <w:tc>
          <w:tcPr>
            <w:tcW w:w="2832" w:type="dxa"/>
          </w:tcPr>
          <w:p w:rsidR="00FC5420"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136008" w:rsidRPr="00A02ECB">
              <w:rPr>
                <w:rFonts w:ascii="Times New Roman" w:hAnsi="Times New Roman" w:cs="Times New Roman"/>
                <w:sz w:val="20"/>
                <w:szCs w:val="20"/>
              </w:rPr>
              <w:t>ext</w:t>
            </w:r>
          </w:p>
        </w:tc>
        <w:tc>
          <w:tcPr>
            <w:tcW w:w="4534" w:type="dxa"/>
          </w:tcPr>
          <w:p w:rsidR="00B31BB6" w:rsidRPr="00A02ECB" w:rsidRDefault="006C159C"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CA7EC7"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FC5420" w:rsidRPr="00A02ECB" w:rsidRDefault="00E6598B" w:rsidP="00FC5420">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txtNewUser field.</w:t>
            </w:r>
          </w:p>
        </w:tc>
      </w:tr>
      <w:tr w:rsidR="00136008"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txtPass</w:t>
            </w:r>
            <w:r w:rsidR="00713BCE" w:rsidRPr="00A02ECB">
              <w:rPr>
                <w:rFonts w:ascii="Times New Roman" w:hAnsi="Times New Roman" w:cs="Times New Roman"/>
                <w:sz w:val="20"/>
                <w:szCs w:val="20"/>
              </w:rPr>
              <w:t>word</w:t>
            </w:r>
          </w:p>
        </w:tc>
        <w:tc>
          <w:tcPr>
            <w:tcW w:w="2832" w:type="dxa"/>
          </w:tcPr>
          <w:p w:rsidR="00136008"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tc>
        <w:tc>
          <w:tcPr>
            <w:tcW w:w="4534" w:type="dxa"/>
          </w:tcPr>
          <w:p w:rsidR="00136008" w:rsidRPr="00A02ECB" w:rsidRDefault="00CA7EC7"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AE328E" w:rsidRPr="00A02ECB" w:rsidRDefault="00AE328E"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w:t>
            </w:r>
            <w:r w:rsidR="00B93A32" w:rsidRPr="00A02ECB">
              <w:rPr>
                <w:rFonts w:ascii="Times New Roman" w:hAnsi="Times New Roman" w:cs="Times New Roman"/>
                <w:sz w:val="20"/>
                <w:szCs w:val="20"/>
              </w:rPr>
              <w:t>txtNewPassword</w:t>
            </w:r>
            <w:r w:rsidRPr="00A02ECB">
              <w:rPr>
                <w:rFonts w:ascii="Times New Roman" w:hAnsi="Times New Roman" w:cs="Times New Roman"/>
                <w:sz w:val="20"/>
                <w:szCs w:val="20"/>
              </w:rPr>
              <w:t xml:space="preserve"> field.</w:t>
            </w:r>
          </w:p>
        </w:tc>
      </w:tr>
      <w:tr w:rsidR="00156F04"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156F04" w:rsidRPr="00A02ECB" w:rsidRDefault="00DA4262">
            <w:pPr>
              <w:rPr>
                <w:rFonts w:ascii="Times New Roman" w:hAnsi="Times New Roman" w:cs="Times New Roman"/>
                <w:sz w:val="20"/>
                <w:szCs w:val="20"/>
              </w:rPr>
            </w:pPr>
            <w:r w:rsidRPr="00A02ECB">
              <w:rPr>
                <w:rFonts w:ascii="Times New Roman" w:hAnsi="Times New Roman" w:cs="Times New Roman"/>
                <w:sz w:val="20"/>
                <w:szCs w:val="20"/>
              </w:rPr>
              <w:t>txtNewUser</w:t>
            </w:r>
          </w:p>
        </w:tc>
        <w:tc>
          <w:tcPr>
            <w:tcW w:w="2832" w:type="dxa"/>
          </w:tcPr>
          <w:p w:rsidR="00156F04"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DA4262" w:rsidRPr="00A02ECB">
              <w:rPr>
                <w:rFonts w:ascii="Times New Roman" w:hAnsi="Times New Roman" w:cs="Times New Roman"/>
                <w:sz w:val="20"/>
                <w:szCs w:val="20"/>
              </w:rPr>
              <w:t>ext</w:t>
            </w:r>
          </w:p>
          <w:p w:rsidR="00FC5420" w:rsidRPr="00A02ECB" w:rsidRDefault="00FC54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FC5420" w:rsidRPr="00A02ECB" w:rsidRDefault="00FC54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/^[a-zA-Z0-9_-]{3,15}$/</w:t>
            </w:r>
          </w:p>
        </w:tc>
        <w:tc>
          <w:tcPr>
            <w:tcW w:w="4534" w:type="dxa"/>
          </w:tcPr>
          <w:p w:rsidR="00156F04" w:rsidRPr="00A02ECB" w:rsidRDefault="00CA7EC7"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FC5420" w:rsidRPr="00A02ECB" w:rsidRDefault="00FC5420"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3-15 characters and can only include alphanumeric characters, underscores and dashes.</w:t>
            </w:r>
          </w:p>
        </w:tc>
      </w:tr>
      <w:tr w:rsidR="00156F04"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56F04" w:rsidRPr="00A02ECB" w:rsidRDefault="00DA4262">
            <w:pPr>
              <w:rPr>
                <w:rFonts w:ascii="Times New Roman" w:hAnsi="Times New Roman" w:cs="Times New Roman"/>
                <w:sz w:val="20"/>
                <w:szCs w:val="20"/>
              </w:rPr>
            </w:pPr>
            <w:r w:rsidRPr="00A02ECB">
              <w:rPr>
                <w:rFonts w:ascii="Times New Roman" w:hAnsi="Times New Roman" w:cs="Times New Roman"/>
                <w:sz w:val="20"/>
                <w:szCs w:val="20"/>
              </w:rPr>
              <w:t>txtNewPassword</w:t>
            </w:r>
          </w:p>
        </w:tc>
        <w:tc>
          <w:tcPr>
            <w:tcW w:w="2832" w:type="dxa"/>
          </w:tcPr>
          <w:p w:rsidR="00156F04"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p w:rsidR="00C5783F" w:rsidRPr="00A02ECB" w:rsidRDefault="00C578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C5783F" w:rsidRPr="00A02ECB" w:rsidRDefault="007F71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/^(?=.*[a-z])(?=.*[A-Z])(?=.*\d).{6,}$/</w:t>
            </w:r>
          </w:p>
        </w:tc>
        <w:tc>
          <w:tcPr>
            <w:tcW w:w="4534" w:type="dxa"/>
          </w:tcPr>
          <w:p w:rsidR="00156F04" w:rsidRPr="00A02ECB" w:rsidRDefault="00CA7EC7" w:rsidP="00414FA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E311B8" w:rsidRPr="00A02ECB" w:rsidRDefault="00E311B8" w:rsidP="00E311B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6 or more characters with at least one lowercase letter, one uppercase letter and one digit.</w:t>
            </w:r>
          </w:p>
        </w:tc>
      </w:tr>
      <w:tr w:rsidR="00136008"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txtVerif</w:t>
            </w:r>
            <w:r w:rsidR="00713BCE" w:rsidRPr="00A02ECB">
              <w:rPr>
                <w:rFonts w:ascii="Times New Roman" w:hAnsi="Times New Roman" w:cs="Times New Roman"/>
                <w:sz w:val="20"/>
                <w:szCs w:val="20"/>
              </w:rPr>
              <w:t>y</w:t>
            </w:r>
          </w:p>
        </w:tc>
        <w:tc>
          <w:tcPr>
            <w:tcW w:w="2832" w:type="dxa"/>
          </w:tcPr>
          <w:p w:rsidR="00136008"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w:t>
            </w:r>
            <w:r w:rsidR="00CA7EC7" w:rsidRPr="00A02ECB">
              <w:rPr>
                <w:rFonts w:ascii="Times New Roman" w:hAnsi="Times New Roman" w:cs="Times New Roman"/>
                <w:sz w:val="20"/>
                <w:szCs w:val="20"/>
              </w:rPr>
              <w:t>assword</w:t>
            </w:r>
          </w:p>
        </w:tc>
        <w:tc>
          <w:tcPr>
            <w:tcW w:w="4534" w:type="dxa"/>
          </w:tcPr>
          <w:p w:rsidR="00136008" w:rsidRPr="00A02ECB" w:rsidRDefault="00CA7EC7"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CA7EC7" w:rsidRPr="00A02ECB" w:rsidRDefault="003A02C3" w:rsidP="00414FA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w:t>
            </w:r>
            <w:r w:rsidR="00CA7EC7" w:rsidRPr="00A02ECB">
              <w:rPr>
                <w:rFonts w:ascii="Times New Roman" w:hAnsi="Times New Roman" w:cs="Times New Roman"/>
                <w:sz w:val="20"/>
                <w:szCs w:val="20"/>
              </w:rPr>
              <w:t>ust match txtNewPassword</w:t>
            </w:r>
            <w:r w:rsidR="00721FD7" w:rsidRPr="00A02ECB">
              <w:rPr>
                <w:rFonts w:ascii="Times New Roman" w:hAnsi="Times New Roman" w:cs="Times New Roman"/>
                <w:sz w:val="20"/>
                <w:szCs w:val="20"/>
              </w:rPr>
              <w:t>.</w:t>
            </w:r>
          </w:p>
        </w:tc>
      </w:tr>
      <w:tr w:rsidR="00136008" w:rsidRPr="00A02ECB" w:rsidTr="004C4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136008" w:rsidRPr="00A02ECB" w:rsidRDefault="00136008">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832" w:type="dxa"/>
          </w:tcPr>
          <w:p w:rsidR="00CA7EC7"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136008" w:rsidRPr="00A02ECB">
              <w:rPr>
                <w:rFonts w:ascii="Times New Roman" w:hAnsi="Times New Roman" w:cs="Times New Roman"/>
                <w:sz w:val="20"/>
                <w:szCs w:val="20"/>
              </w:rPr>
              <w:t>ext</w:t>
            </w:r>
          </w:p>
          <w:p w:rsidR="00972AA1" w:rsidRPr="00A02ECB" w:rsidRDefault="00972A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CA7EC7" w:rsidRPr="00A02ECB" w:rsidRDefault="00CA7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/^[a-zA-Z\d_]+\@[a-zA-z]+\.[a-zA-z]{2,3}/</w:t>
            </w:r>
          </w:p>
        </w:tc>
        <w:tc>
          <w:tcPr>
            <w:tcW w:w="4534" w:type="dxa"/>
          </w:tcPr>
          <w:p w:rsidR="00136008" w:rsidRPr="00A02ECB" w:rsidRDefault="00CA7EC7"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14FAD" w:rsidRPr="00A02ECB" w:rsidRDefault="00CA7EC7"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An email c</w:t>
            </w:r>
            <w:r w:rsidR="009F7203" w:rsidRPr="00A02ECB">
              <w:rPr>
                <w:rFonts w:ascii="Times New Roman" w:hAnsi="Times New Roman" w:cs="Times New Roman"/>
                <w:sz w:val="20"/>
                <w:szCs w:val="20"/>
              </w:rPr>
              <w:t>annot contain</w:t>
            </w:r>
            <w:r w:rsidRPr="00A02ECB">
              <w:rPr>
                <w:rFonts w:ascii="Times New Roman" w:hAnsi="Times New Roman" w:cs="Times New Roman"/>
                <w:sz w:val="20"/>
                <w:szCs w:val="20"/>
              </w:rPr>
              <w:t xml:space="preserve"> </w:t>
            </w:r>
            <w:r w:rsidR="009F7203" w:rsidRPr="00A02ECB">
              <w:rPr>
                <w:rFonts w:ascii="Times New Roman" w:hAnsi="Times New Roman" w:cs="Times New Roman"/>
                <w:sz w:val="20"/>
                <w:szCs w:val="20"/>
              </w:rPr>
              <w:t>white</w:t>
            </w:r>
            <w:r w:rsidRPr="00A02ECB">
              <w:rPr>
                <w:rFonts w:ascii="Times New Roman" w:hAnsi="Times New Roman" w:cs="Times New Roman"/>
                <w:sz w:val="20"/>
                <w:szCs w:val="20"/>
              </w:rPr>
              <w:t>spaces</w:t>
            </w:r>
            <w:r w:rsidR="009344D8" w:rsidRPr="00A02ECB">
              <w:rPr>
                <w:rFonts w:ascii="Times New Roman" w:hAnsi="Times New Roman" w:cs="Times New Roman"/>
                <w:sz w:val="20"/>
                <w:szCs w:val="20"/>
              </w:rPr>
              <w:t>. It must precede with an alphanumeric string</w:t>
            </w:r>
            <w:r w:rsidR="00414FAD" w:rsidRPr="00A02ECB">
              <w:rPr>
                <w:rFonts w:ascii="Times New Roman" w:hAnsi="Times New Roman" w:cs="Times New Roman"/>
                <w:sz w:val="20"/>
                <w:szCs w:val="20"/>
              </w:rPr>
              <w:t xml:space="preserve"> (including underscores)</w:t>
            </w:r>
            <w:r w:rsidR="009344D8" w:rsidRPr="00A02ECB">
              <w:rPr>
                <w:rFonts w:ascii="Times New Roman" w:hAnsi="Times New Roman" w:cs="Times New Roman"/>
                <w:sz w:val="20"/>
                <w:szCs w:val="20"/>
              </w:rPr>
              <w:t>, followed by a</w:t>
            </w:r>
            <w:r w:rsidRPr="00A02ECB">
              <w:rPr>
                <w:rFonts w:ascii="Times New Roman" w:hAnsi="Times New Roman" w:cs="Times New Roman"/>
                <w:sz w:val="20"/>
                <w:szCs w:val="20"/>
              </w:rPr>
              <w:t xml:space="preserve">n @ </w:t>
            </w:r>
            <w:r w:rsidRPr="00A02ECB">
              <w:rPr>
                <w:rFonts w:ascii="Times New Roman" w:hAnsi="Times New Roman" w:cs="Times New Roman"/>
                <w:sz w:val="20"/>
                <w:szCs w:val="20"/>
              </w:rPr>
              <w:lastRenderedPageBreak/>
              <w:t xml:space="preserve">symbol, </w:t>
            </w:r>
            <w:r w:rsidR="00E410F3" w:rsidRPr="00A02ECB">
              <w:rPr>
                <w:rFonts w:ascii="Times New Roman" w:hAnsi="Times New Roman" w:cs="Times New Roman"/>
                <w:sz w:val="20"/>
                <w:szCs w:val="20"/>
              </w:rPr>
              <w:t>another</w:t>
            </w:r>
            <w:r w:rsidR="009344D8" w:rsidRPr="00A02ECB">
              <w:rPr>
                <w:rFonts w:ascii="Times New Roman" w:hAnsi="Times New Roman" w:cs="Times New Roman"/>
                <w:sz w:val="20"/>
                <w:szCs w:val="20"/>
              </w:rPr>
              <w:t xml:space="preserve"> string, a period</w:t>
            </w:r>
            <w:r w:rsidRPr="00A02ECB">
              <w:rPr>
                <w:rFonts w:ascii="Times New Roman" w:hAnsi="Times New Roman" w:cs="Times New Roman"/>
                <w:sz w:val="20"/>
                <w:szCs w:val="20"/>
              </w:rPr>
              <w:t xml:space="preserve"> and ends </w:t>
            </w:r>
            <w:r w:rsidR="009344D8" w:rsidRPr="00A02ECB">
              <w:rPr>
                <w:rFonts w:ascii="Times New Roman" w:hAnsi="Times New Roman" w:cs="Times New Roman"/>
                <w:sz w:val="20"/>
                <w:szCs w:val="20"/>
              </w:rPr>
              <w:t xml:space="preserve">in 2-3 alpha characters. </w:t>
            </w:r>
          </w:p>
          <w:p w:rsidR="00CA7EC7"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The last 3-4 characters </w:t>
            </w:r>
            <w:r w:rsidR="009344D8" w:rsidRPr="00A02ECB">
              <w:rPr>
                <w:rFonts w:ascii="Times New Roman" w:hAnsi="Times New Roman" w:cs="Times New Roman"/>
                <w:sz w:val="20"/>
                <w:szCs w:val="20"/>
              </w:rPr>
              <w:t>must be .com, .ca or .org.</w:t>
            </w:r>
            <w:r w:rsidR="00CA7EC7" w:rsidRPr="00A02ECB">
              <w:rPr>
                <w:rFonts w:ascii="Times New Roman" w:hAnsi="Times New Roman" w:cs="Times New Roman"/>
                <w:sz w:val="20"/>
                <w:szCs w:val="20"/>
              </w:rPr>
              <w:t xml:space="preserve"> </w:t>
            </w:r>
          </w:p>
        </w:tc>
      </w:tr>
      <w:tr w:rsidR="00F46346" w:rsidRPr="00A02ECB" w:rsidTr="004C40D1">
        <w:tc>
          <w:tcPr>
            <w:cnfStyle w:val="001000000000" w:firstRow="0" w:lastRow="0" w:firstColumn="1" w:lastColumn="0" w:oddVBand="0" w:evenVBand="0" w:oddHBand="0" w:evenHBand="0" w:firstRowFirstColumn="0" w:firstRowLastColumn="0" w:lastRowFirstColumn="0" w:lastRowLastColumn="0"/>
            <w:tcW w:w="1984" w:type="dxa"/>
          </w:tcPr>
          <w:p w:rsidR="00F46346" w:rsidRPr="00A02ECB" w:rsidRDefault="006C159C">
            <w:pPr>
              <w:rPr>
                <w:rFonts w:ascii="Times New Roman" w:hAnsi="Times New Roman" w:cs="Times New Roman"/>
                <w:sz w:val="20"/>
                <w:szCs w:val="20"/>
              </w:rPr>
            </w:pPr>
            <w:r w:rsidRPr="00A02ECB">
              <w:rPr>
                <w:rFonts w:ascii="Times New Roman" w:hAnsi="Times New Roman" w:cs="Times New Roman"/>
                <w:sz w:val="20"/>
                <w:szCs w:val="20"/>
              </w:rPr>
              <w:t>chkRem</w:t>
            </w:r>
            <w:r w:rsidR="00713BCE" w:rsidRPr="00A02ECB">
              <w:rPr>
                <w:rFonts w:ascii="Times New Roman" w:hAnsi="Times New Roman" w:cs="Times New Roman"/>
                <w:sz w:val="20"/>
                <w:szCs w:val="20"/>
              </w:rPr>
              <w:t>ember</w:t>
            </w:r>
          </w:p>
        </w:tc>
        <w:tc>
          <w:tcPr>
            <w:tcW w:w="2832" w:type="dxa"/>
          </w:tcPr>
          <w:p w:rsidR="00F46346" w:rsidRPr="00A02ECB" w:rsidRDefault="00972A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w:t>
            </w:r>
            <w:r w:rsidR="006C159C" w:rsidRPr="00A02ECB">
              <w:rPr>
                <w:rFonts w:ascii="Times New Roman" w:hAnsi="Times New Roman" w:cs="Times New Roman"/>
                <w:sz w:val="20"/>
                <w:szCs w:val="20"/>
              </w:rPr>
              <w:t>heckbox</w:t>
            </w:r>
          </w:p>
        </w:tc>
        <w:tc>
          <w:tcPr>
            <w:tcW w:w="4534" w:type="dxa"/>
          </w:tcPr>
          <w:p w:rsidR="00F46346" w:rsidRPr="00A02ECB" w:rsidRDefault="003D09C5"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706F14" w:rsidRPr="00A02ECB">
              <w:rPr>
                <w:rFonts w:ascii="Times New Roman" w:hAnsi="Times New Roman" w:cs="Times New Roman"/>
                <w:sz w:val="20"/>
                <w:szCs w:val="20"/>
              </w:rPr>
              <w:t>.</w:t>
            </w:r>
          </w:p>
        </w:tc>
      </w:tr>
    </w:tbl>
    <w:p w:rsidR="00EB600F" w:rsidRPr="00A02ECB" w:rsidRDefault="00EB600F">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136008"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136008"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F46346" w:rsidRPr="00A02ECB">
              <w:rPr>
                <w:rFonts w:ascii="Times New Roman" w:hAnsi="Times New Roman" w:cs="Times New Roman"/>
                <w:sz w:val="20"/>
                <w:szCs w:val="20"/>
              </w:rPr>
              <w:t>: Contact Us</w:t>
            </w:r>
          </w:p>
        </w:tc>
      </w:tr>
      <w:tr w:rsidR="00136008"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36008" w:rsidRPr="00A02ECB" w:rsidRDefault="00136008"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136008" w:rsidRPr="00A02ECB" w:rsidRDefault="00136008"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136008" w:rsidRPr="00A02ECB" w:rsidRDefault="00136008"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136008"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136008" w:rsidRPr="00A02ECB" w:rsidRDefault="00F46346" w:rsidP="00457838">
            <w:pPr>
              <w:rPr>
                <w:rFonts w:ascii="Times New Roman" w:hAnsi="Times New Roman" w:cs="Times New Roman"/>
                <w:sz w:val="20"/>
                <w:szCs w:val="20"/>
              </w:rPr>
            </w:pPr>
            <w:r w:rsidRPr="00A02ECB">
              <w:rPr>
                <w:rFonts w:ascii="Times New Roman" w:hAnsi="Times New Roman" w:cs="Times New Roman"/>
                <w:sz w:val="20"/>
                <w:szCs w:val="20"/>
              </w:rPr>
              <w:t>txtName</w:t>
            </w:r>
          </w:p>
        </w:tc>
        <w:tc>
          <w:tcPr>
            <w:tcW w:w="2982" w:type="dxa"/>
          </w:tcPr>
          <w:p w:rsidR="00136008" w:rsidRPr="00A02ECB" w:rsidRDefault="00E410F3" w:rsidP="004578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F46346" w:rsidRPr="00A02ECB">
              <w:rPr>
                <w:rFonts w:ascii="Times New Roman" w:hAnsi="Times New Roman" w:cs="Times New Roman"/>
                <w:sz w:val="20"/>
                <w:szCs w:val="20"/>
              </w:rPr>
              <w:t>ext</w:t>
            </w:r>
          </w:p>
          <w:p w:rsidR="00E410F3" w:rsidRPr="00A02ECB" w:rsidRDefault="00E410F3" w:rsidP="004578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414FAD" w:rsidRPr="00A02ECB" w:rsidRDefault="006C159C"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E410F3"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136008" w:rsidRPr="00A02ECB" w:rsidRDefault="00414FAD" w:rsidP="00414FA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w:t>
            </w:r>
            <w:r w:rsidR="009F7203" w:rsidRPr="00A02ECB">
              <w:rPr>
                <w:rFonts w:ascii="Times New Roman" w:hAnsi="Times New Roman" w:cs="Times New Roman"/>
                <w:sz w:val="20"/>
                <w:szCs w:val="20"/>
              </w:rPr>
              <w:t>t cannot contain numbers</w:t>
            </w:r>
            <w:r w:rsidR="003F77D7" w:rsidRPr="00A02ECB">
              <w:rPr>
                <w:rFonts w:ascii="Times New Roman" w:hAnsi="Times New Roman" w:cs="Times New Roman"/>
                <w:sz w:val="20"/>
                <w:szCs w:val="20"/>
              </w:rPr>
              <w:t xml:space="preserve"> or </w:t>
            </w:r>
            <w:r w:rsidR="006F1016" w:rsidRPr="00A02ECB">
              <w:rPr>
                <w:rFonts w:ascii="Times New Roman" w:hAnsi="Times New Roman" w:cs="Times New Roman"/>
                <w:sz w:val="20"/>
                <w:szCs w:val="20"/>
              </w:rPr>
              <w:t>symbols</w:t>
            </w:r>
            <w:r w:rsidR="003F77D7" w:rsidRPr="00A02ECB">
              <w:rPr>
                <w:rFonts w:ascii="Times New Roman" w:hAnsi="Times New Roman" w:cs="Times New Roman"/>
                <w:sz w:val="20"/>
                <w:szCs w:val="20"/>
              </w:rPr>
              <w:t>.</w:t>
            </w:r>
          </w:p>
        </w:tc>
      </w:tr>
      <w:tr w:rsidR="00E410F3"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410F3" w:rsidRPr="00A02ECB" w:rsidRDefault="00E410F3" w:rsidP="00E410F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82" w:type="dxa"/>
          </w:tcPr>
          <w:p w:rsidR="00E410F3" w:rsidRPr="00A02ECB" w:rsidRDefault="00E410F3"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972AA1" w:rsidRPr="00A02ECB" w:rsidRDefault="00972AA1"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410F3" w:rsidRPr="00A02ECB" w:rsidRDefault="00E410F3" w:rsidP="00E410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/^[a-zA-Z\d_]+\@[a-zA-z]+\.[a-zA-z]{2,3}/</w:t>
            </w:r>
          </w:p>
        </w:tc>
        <w:tc>
          <w:tcPr>
            <w:tcW w:w="4530" w:type="dxa"/>
          </w:tcPr>
          <w:p w:rsidR="00414FAD"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14FAD"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410F3" w:rsidRPr="00A02ECB" w:rsidRDefault="00414FAD" w:rsidP="00414FA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F46346"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F46346" w:rsidRPr="00A02ECB" w:rsidRDefault="00972AA1" w:rsidP="00457838">
            <w:pPr>
              <w:rPr>
                <w:rFonts w:ascii="Times New Roman" w:hAnsi="Times New Roman" w:cs="Times New Roman"/>
                <w:sz w:val="20"/>
                <w:szCs w:val="20"/>
              </w:rPr>
            </w:pPr>
            <w:r w:rsidRPr="00A02ECB">
              <w:rPr>
                <w:rFonts w:ascii="Times New Roman" w:hAnsi="Times New Roman" w:cs="Times New Roman"/>
                <w:sz w:val="20"/>
                <w:szCs w:val="20"/>
              </w:rPr>
              <w:t>ta</w:t>
            </w:r>
            <w:r w:rsidR="00F46346" w:rsidRPr="00A02ECB">
              <w:rPr>
                <w:rFonts w:ascii="Times New Roman" w:hAnsi="Times New Roman" w:cs="Times New Roman"/>
                <w:sz w:val="20"/>
                <w:szCs w:val="20"/>
              </w:rPr>
              <w:t>Feedback</w:t>
            </w:r>
          </w:p>
        </w:tc>
        <w:tc>
          <w:tcPr>
            <w:tcW w:w="2982" w:type="dxa"/>
          </w:tcPr>
          <w:p w:rsidR="00F46346" w:rsidRPr="00A02ECB" w:rsidRDefault="00972AA1" w:rsidP="004578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EE776C" w:rsidRPr="00A02ECB">
              <w:rPr>
                <w:rFonts w:ascii="Times New Roman" w:hAnsi="Times New Roman" w:cs="Times New Roman"/>
                <w:sz w:val="20"/>
                <w:szCs w:val="20"/>
              </w:rPr>
              <w:t>extarea</w:t>
            </w:r>
          </w:p>
        </w:tc>
        <w:tc>
          <w:tcPr>
            <w:tcW w:w="4530" w:type="dxa"/>
          </w:tcPr>
          <w:p w:rsidR="00F46346" w:rsidRPr="00A02ECB" w:rsidRDefault="006C159C" w:rsidP="00702314">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2F7BA9" w:rsidRPr="00A02ECB">
              <w:rPr>
                <w:rFonts w:ascii="Times New Roman" w:hAnsi="Times New Roman" w:cs="Times New Roman"/>
                <w:sz w:val="20"/>
                <w:szCs w:val="20"/>
              </w:rPr>
              <w:t xml:space="preserve"> – cannot </w:t>
            </w:r>
            <w:r w:rsidR="00AF191C" w:rsidRPr="00A02ECB">
              <w:rPr>
                <w:rFonts w:ascii="Times New Roman" w:hAnsi="Times New Roman" w:cs="Times New Roman"/>
                <w:sz w:val="20"/>
                <w:szCs w:val="20"/>
              </w:rPr>
              <w:t>be blank</w:t>
            </w:r>
            <w:r w:rsidR="00706F14" w:rsidRPr="00A02ECB">
              <w:rPr>
                <w:rFonts w:ascii="Times New Roman" w:hAnsi="Times New Roman" w:cs="Times New Roman"/>
                <w:sz w:val="20"/>
                <w:szCs w:val="20"/>
              </w:rPr>
              <w:t>.</w:t>
            </w:r>
          </w:p>
        </w:tc>
      </w:tr>
    </w:tbl>
    <w:p w:rsidR="00136008" w:rsidRPr="00A02ECB" w:rsidRDefault="00136008">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912"/>
        <w:gridCol w:w="2905"/>
        <w:gridCol w:w="4533"/>
      </w:tblGrid>
      <w:tr w:rsidR="00F46346" w:rsidRPr="00A02ECB" w:rsidTr="007B45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F46346" w:rsidRPr="00A02ECB" w:rsidRDefault="00F4634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2A752C" w:rsidRPr="00A02ECB">
              <w:rPr>
                <w:rFonts w:ascii="Times New Roman" w:hAnsi="Times New Roman" w:cs="Times New Roman"/>
                <w:sz w:val="20"/>
                <w:szCs w:val="20"/>
              </w:rPr>
              <w:t xml:space="preserve"> Catering</w:t>
            </w:r>
          </w:p>
        </w:tc>
      </w:tr>
      <w:tr w:rsidR="00F46346"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F46346" w:rsidRPr="00A02ECB" w:rsidRDefault="00F46346"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05" w:type="dxa"/>
          </w:tcPr>
          <w:p w:rsidR="00F46346" w:rsidRPr="00A02ECB" w:rsidRDefault="00F4634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3" w:type="dxa"/>
          </w:tcPr>
          <w:p w:rsidR="00F46346" w:rsidRPr="00A02ECB" w:rsidRDefault="00F46346"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F46346"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F46346" w:rsidRPr="00A02ECB" w:rsidRDefault="002A752C" w:rsidP="00457838">
            <w:pPr>
              <w:rPr>
                <w:rFonts w:ascii="Times New Roman" w:hAnsi="Times New Roman" w:cs="Times New Roman"/>
                <w:sz w:val="20"/>
                <w:szCs w:val="20"/>
              </w:rPr>
            </w:pPr>
            <w:r w:rsidRPr="00A02ECB">
              <w:rPr>
                <w:rFonts w:ascii="Times New Roman" w:hAnsi="Times New Roman" w:cs="Times New Roman"/>
                <w:sz w:val="20"/>
                <w:szCs w:val="20"/>
              </w:rPr>
              <w:t>txtFirstName</w:t>
            </w:r>
          </w:p>
        </w:tc>
        <w:tc>
          <w:tcPr>
            <w:tcW w:w="2905" w:type="dxa"/>
          </w:tcPr>
          <w:p w:rsidR="00F46346" w:rsidRPr="00A02ECB" w:rsidRDefault="007B4559" w:rsidP="004578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2A752C" w:rsidRPr="00A02ECB">
              <w:rPr>
                <w:rFonts w:ascii="Times New Roman" w:hAnsi="Times New Roman" w:cs="Times New Roman"/>
                <w:sz w:val="20"/>
                <w:szCs w:val="20"/>
              </w:rPr>
              <w:t>ext</w:t>
            </w:r>
          </w:p>
          <w:p w:rsidR="007B4559" w:rsidRPr="00A02ECB" w:rsidRDefault="007B4559" w:rsidP="004578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8037E3" w:rsidRPr="00A02ECB" w:rsidRDefault="00DA3654" w:rsidP="004578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w:t>
            </w:r>
            <w:r w:rsidR="00BC0B9D" w:rsidRPr="00A02ECB">
              <w:rPr>
                <w:rFonts w:ascii="Times New Roman" w:hAnsi="Times New Roman" w:cs="Times New Roman"/>
                <w:sz w:val="20"/>
                <w:szCs w:val="20"/>
              </w:rPr>
              <w:t>a-zA-Z]+</w:t>
            </w:r>
            <w:r w:rsidR="008037E3" w:rsidRPr="00A02ECB">
              <w:rPr>
                <w:rFonts w:ascii="Times New Roman" w:hAnsi="Times New Roman" w:cs="Times New Roman"/>
                <w:sz w:val="20"/>
                <w:szCs w:val="20"/>
              </w:rPr>
              <w:t>/</w:t>
            </w:r>
          </w:p>
        </w:tc>
        <w:tc>
          <w:tcPr>
            <w:tcW w:w="4533" w:type="dxa"/>
          </w:tcPr>
          <w:p w:rsidR="006F1016" w:rsidRPr="00A02ECB" w:rsidRDefault="006F1016" w:rsidP="006F1016">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sidR="007B4559" w:rsidRPr="00A02ECB">
              <w:rPr>
                <w:rFonts w:ascii="Times New Roman" w:hAnsi="Times New Roman" w:cs="Times New Roman"/>
                <w:sz w:val="20"/>
                <w:szCs w:val="20"/>
              </w:rPr>
              <w:t xml:space="preserve"> – cannot be blank</w:t>
            </w:r>
            <w:r w:rsidR="00706F14" w:rsidRPr="00A02ECB">
              <w:rPr>
                <w:rFonts w:ascii="Times New Roman" w:hAnsi="Times New Roman" w:cs="Times New Roman"/>
                <w:sz w:val="20"/>
                <w:szCs w:val="20"/>
              </w:rPr>
              <w:t>.</w:t>
            </w:r>
          </w:p>
          <w:p w:rsidR="00F46346" w:rsidRPr="00A02ECB" w:rsidRDefault="00DB309A" w:rsidP="006F1016">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w:t>
            </w:r>
            <w:r w:rsidR="00726C75" w:rsidRPr="00A02ECB">
              <w:rPr>
                <w:rFonts w:ascii="Times New Roman" w:hAnsi="Times New Roman" w:cs="Times New Roman"/>
                <w:sz w:val="20"/>
                <w:szCs w:val="20"/>
              </w:rPr>
              <w:t>an only include alpha characters</w:t>
            </w:r>
            <w:r w:rsidR="00DC22CB" w:rsidRPr="00A02ECB">
              <w:rPr>
                <w:rFonts w:ascii="Times New Roman" w:hAnsi="Times New Roman" w:cs="Times New Roman"/>
                <w:sz w:val="20"/>
                <w:szCs w:val="20"/>
              </w:rPr>
              <w:t>.</w:t>
            </w:r>
          </w:p>
        </w:tc>
      </w:tr>
      <w:tr w:rsidR="007B4559"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txtLastName</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7B4559" w:rsidRPr="00A02ECB" w:rsidRDefault="007B4559" w:rsidP="007B4559">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7B4559" w:rsidRPr="00A02ECB" w:rsidRDefault="00DB309A" w:rsidP="007B4559">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w:t>
            </w:r>
            <w:r w:rsidR="007B4559" w:rsidRPr="00A02ECB">
              <w:rPr>
                <w:rFonts w:ascii="Times New Roman" w:hAnsi="Times New Roman" w:cs="Times New Roman"/>
                <w:sz w:val="20"/>
                <w:szCs w:val="20"/>
              </w:rPr>
              <w:t>an only include alpha characters</w:t>
            </w:r>
            <w:r w:rsidR="00DC22CB" w:rsidRPr="00A02ECB">
              <w:rPr>
                <w:rFonts w:ascii="Times New Roman" w:hAnsi="Times New Roman" w:cs="Times New Roman"/>
                <w:sz w:val="20"/>
                <w:szCs w:val="20"/>
              </w:rPr>
              <w:t>.</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007568"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w:t>
            </w:r>
            <w:r w:rsidR="00007568" w:rsidRPr="00A02ECB">
              <w:rPr>
                <w:rFonts w:ascii="Times New Roman" w:hAnsi="Times New Roman" w:cs="Times New Roman"/>
                <w:sz w:val="20"/>
                <w:szCs w:val="20"/>
              </w:rPr>
              <w:t>Phone_0, txtPhone_1, txtPhone_2</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007568" w:rsidRPr="00A02ECB" w:rsidRDefault="00007568"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294EBB" w:rsidRPr="00A02ECB" w:rsidRDefault="00F223C0"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txtPhone_0 and txt</w:t>
            </w:r>
            <w:r w:rsidR="00294EBB" w:rsidRPr="00A02ECB">
              <w:rPr>
                <w:rFonts w:ascii="Times New Roman" w:hAnsi="Times New Roman" w:cs="Times New Roman"/>
                <w:sz w:val="20"/>
                <w:szCs w:val="20"/>
              </w:rPr>
              <w:t>Phone_1 must have 3 digits.</w:t>
            </w:r>
          </w:p>
          <w:p w:rsidR="007B4559" w:rsidRPr="00A02ECB" w:rsidRDefault="00F223C0" w:rsidP="0000756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w:t>
            </w:r>
            <w:r w:rsidR="00294EBB" w:rsidRPr="00A02ECB">
              <w:rPr>
                <w:rFonts w:ascii="Times New Roman" w:hAnsi="Times New Roman" w:cs="Times New Roman"/>
                <w:sz w:val="20"/>
                <w:szCs w:val="20"/>
              </w:rPr>
              <w:t>Phone_2</w:t>
            </w:r>
            <w:r w:rsidR="007B4559" w:rsidRPr="00A02ECB">
              <w:rPr>
                <w:rFonts w:ascii="Times New Roman" w:hAnsi="Times New Roman" w:cs="Times New Roman"/>
                <w:sz w:val="20"/>
                <w:szCs w:val="20"/>
              </w:rPr>
              <w:t xml:space="preserve"> must have 4 digits</w:t>
            </w:r>
            <w:r w:rsidR="00294EBB" w:rsidRPr="00A02ECB">
              <w:rPr>
                <w:rFonts w:ascii="Times New Roman" w:hAnsi="Times New Roman" w:cs="Times New Roman"/>
                <w:sz w:val="20"/>
                <w:szCs w:val="20"/>
              </w:rPr>
              <w:t>.</w:t>
            </w:r>
          </w:p>
        </w:tc>
      </w:tr>
      <w:tr w:rsidR="007B4559"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4043BF" w:rsidRPr="00A02ECB" w:rsidRDefault="004043BF"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/^[a-zA-Z\d_]+\@[a-zA-z]+\.[a-zA-z]{2,3}/</w:t>
            </w:r>
          </w:p>
        </w:tc>
        <w:tc>
          <w:tcPr>
            <w:tcW w:w="4533" w:type="dxa"/>
          </w:tcPr>
          <w:p w:rsidR="004043BF"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r w:rsidR="00706F14" w:rsidRPr="00A02ECB">
              <w:rPr>
                <w:rFonts w:ascii="Times New Roman" w:hAnsi="Times New Roman" w:cs="Times New Roman"/>
                <w:sz w:val="20"/>
                <w:szCs w:val="20"/>
              </w:rPr>
              <w:t>.</w:t>
            </w:r>
          </w:p>
          <w:p w:rsidR="004043BF"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7B4559" w:rsidRPr="00A02ECB" w:rsidRDefault="004043BF" w:rsidP="004043BF">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txtOrganization</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7B4559" w:rsidRPr="00A02ECB" w:rsidRDefault="007B4559" w:rsidP="00706F1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706F14" w:rsidRPr="00A02ECB">
              <w:rPr>
                <w:rFonts w:ascii="Times New Roman" w:hAnsi="Times New Roman" w:cs="Times New Roman"/>
                <w:sz w:val="20"/>
                <w:szCs w:val="20"/>
              </w:rPr>
              <w:t>.</w:t>
            </w:r>
          </w:p>
        </w:tc>
      </w:tr>
      <w:tr w:rsidR="007B4559" w:rsidRPr="00A02ECB" w:rsidTr="006F2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txtAddress</w:t>
            </w:r>
          </w:p>
        </w:tc>
        <w:tc>
          <w:tcPr>
            <w:tcW w:w="2905" w:type="dxa"/>
          </w:tcPr>
          <w:p w:rsidR="007B4559" w:rsidRPr="00A02ECB" w:rsidRDefault="00B05813"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7B4559" w:rsidRPr="00A02ECB">
              <w:rPr>
                <w:rFonts w:ascii="Times New Roman" w:hAnsi="Times New Roman" w:cs="Times New Roman"/>
                <w:sz w:val="20"/>
                <w:szCs w:val="20"/>
              </w:rPr>
              <w:t>ext</w:t>
            </w:r>
          </w:p>
          <w:p w:rsidR="00B05813" w:rsidRPr="00A02ECB" w:rsidRDefault="00B05813"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/[^0-9a-zA-Z]+/</w:t>
            </w:r>
          </w:p>
        </w:tc>
        <w:tc>
          <w:tcPr>
            <w:tcW w:w="4533" w:type="dxa"/>
            <w:tcBorders>
              <w:bottom w:val="single" w:sz="4" w:space="0" w:color="BFBFBF" w:themeColor="background1" w:themeShade="BF"/>
            </w:tcBorders>
          </w:tcPr>
          <w:p w:rsidR="00B05813" w:rsidRPr="00A02ECB" w:rsidRDefault="00B05813" w:rsidP="00B0581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B05813" w:rsidP="00B0581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w:t>
            </w:r>
            <w:r w:rsidR="007B4559" w:rsidRPr="00A02ECB">
              <w:rPr>
                <w:rFonts w:ascii="Times New Roman" w:hAnsi="Times New Roman" w:cs="Times New Roman"/>
                <w:sz w:val="20"/>
                <w:szCs w:val="20"/>
              </w:rPr>
              <w:t>ust be alphanumeric</w:t>
            </w:r>
            <w:r w:rsidRPr="00A02ECB">
              <w:rPr>
                <w:rFonts w:ascii="Times New Roman" w:hAnsi="Times New Roman" w:cs="Times New Roman"/>
                <w:sz w:val="20"/>
                <w:szCs w:val="20"/>
              </w:rPr>
              <w:t>.</w:t>
            </w:r>
          </w:p>
        </w:tc>
      </w:tr>
      <w:tr w:rsidR="007B4559" w:rsidRPr="00A02ECB" w:rsidTr="00256813">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txtDate</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r w:rsidR="003C65EB" w:rsidRPr="00A02ECB">
              <w:rPr>
                <w:rFonts w:ascii="Times New Roman" w:hAnsi="Times New Roman" w:cs="Times New Roman"/>
                <w:sz w:val="20"/>
                <w:szCs w:val="20"/>
              </w:rPr>
              <w:t xml:space="preserve"> (widget)</w:t>
            </w:r>
          </w:p>
        </w:tc>
        <w:tc>
          <w:tcPr>
            <w:tcW w:w="4533" w:type="dxa"/>
            <w:tcBorders>
              <w:bottom w:val="single" w:sz="4" w:space="0" w:color="BFBFBF" w:themeColor="background1" w:themeShade="BF"/>
            </w:tcBorders>
            <w:shd w:val="clear" w:color="auto" w:fill="auto"/>
          </w:tcPr>
          <w:p w:rsidR="006F2E84" w:rsidRPr="00A02ECB" w:rsidRDefault="006F2E84" w:rsidP="006F2E8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6F2E84" w:rsidP="006F2E8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w:t>
            </w:r>
            <w:r w:rsidR="007B4559" w:rsidRPr="00A02ECB">
              <w:rPr>
                <w:rFonts w:ascii="Times New Roman" w:hAnsi="Times New Roman" w:cs="Times New Roman"/>
                <w:sz w:val="20"/>
                <w:szCs w:val="20"/>
              </w:rPr>
              <w:t xml:space="preserve"> must be at least 14 days from </w:t>
            </w:r>
            <w:r w:rsidRPr="00A02ECB">
              <w:rPr>
                <w:rFonts w:ascii="Times New Roman" w:hAnsi="Times New Roman" w:cs="Times New Roman"/>
                <w:sz w:val="20"/>
                <w:szCs w:val="20"/>
              </w:rPr>
              <w:t>the current date.</w:t>
            </w:r>
          </w:p>
        </w:tc>
      </w:tr>
      <w:tr w:rsidR="00AF56C2" w:rsidRPr="00A02ECB" w:rsidTr="00256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txtStartTime</w:t>
            </w:r>
          </w:p>
        </w:tc>
        <w:tc>
          <w:tcPr>
            <w:tcW w:w="2905" w:type="dxa"/>
          </w:tcPr>
          <w:p w:rsidR="007B4559" w:rsidRPr="00A02ECB" w:rsidRDefault="007B4559"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r w:rsidR="003C65EB" w:rsidRPr="00A02ECB">
              <w:rPr>
                <w:rFonts w:ascii="Times New Roman" w:hAnsi="Times New Roman" w:cs="Times New Roman"/>
                <w:sz w:val="20"/>
                <w:szCs w:val="20"/>
              </w:rPr>
              <w:t xml:space="preserve"> (widget)</w:t>
            </w:r>
          </w:p>
        </w:tc>
        <w:tc>
          <w:tcPr>
            <w:tcW w:w="4533" w:type="dxa"/>
            <w:tcBorders>
              <w:top w:val="single" w:sz="4" w:space="0" w:color="BFBFBF" w:themeColor="background1" w:themeShade="BF"/>
            </w:tcBorders>
          </w:tcPr>
          <w:p w:rsidR="000A372A" w:rsidRPr="00A02ECB" w:rsidRDefault="000A372A" w:rsidP="000A372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0A372A" w:rsidP="000A372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w:t>
            </w:r>
            <w:r w:rsidR="007B4559" w:rsidRPr="00A02ECB">
              <w:rPr>
                <w:rFonts w:ascii="Times New Roman" w:hAnsi="Times New Roman" w:cs="Times New Roman"/>
                <w:sz w:val="20"/>
                <w:szCs w:val="20"/>
              </w:rPr>
              <w:t xml:space="preserve"> must be after 8:00AM on weekdays and must be after 10:00AM on weekends</w:t>
            </w:r>
            <w:r w:rsidR="005B6E5D" w:rsidRPr="00A02ECB">
              <w:rPr>
                <w:rFonts w:ascii="Times New Roman" w:hAnsi="Times New Roman" w:cs="Times New Roman"/>
                <w:sz w:val="20"/>
                <w:szCs w:val="20"/>
              </w:rPr>
              <w:t>.</w:t>
            </w:r>
            <w:r w:rsidR="007B4559" w:rsidRPr="00A02ECB">
              <w:rPr>
                <w:rFonts w:ascii="Times New Roman" w:hAnsi="Times New Roman" w:cs="Times New Roman"/>
                <w:sz w:val="20"/>
                <w:szCs w:val="20"/>
              </w:rPr>
              <w:t xml:space="preserve"> </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txtEndTime</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Text </w:t>
            </w:r>
            <w:r w:rsidR="003C65EB" w:rsidRPr="00A02ECB">
              <w:rPr>
                <w:rFonts w:ascii="Times New Roman" w:hAnsi="Times New Roman" w:cs="Times New Roman"/>
                <w:sz w:val="20"/>
                <w:szCs w:val="20"/>
              </w:rPr>
              <w:t>(widget)</w:t>
            </w:r>
          </w:p>
        </w:tc>
        <w:tc>
          <w:tcPr>
            <w:tcW w:w="4533" w:type="dxa"/>
          </w:tcPr>
          <w:p w:rsidR="009C6113" w:rsidRPr="00A02ECB" w:rsidRDefault="009C6113"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9C6113"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lastRenderedPageBreak/>
              <w:t xml:space="preserve">It </w:t>
            </w:r>
            <w:r w:rsidR="007B4559" w:rsidRPr="00A02ECB">
              <w:rPr>
                <w:rFonts w:ascii="Times New Roman" w:hAnsi="Times New Roman" w:cs="Times New Roman"/>
                <w:sz w:val="20"/>
                <w:szCs w:val="20"/>
              </w:rPr>
              <w:t>must be before 4:00PM on weekdays and must be after 3:00PM on weekends</w:t>
            </w:r>
            <w:r w:rsidR="005B6E5D" w:rsidRPr="00A02ECB">
              <w:rPr>
                <w:rFonts w:ascii="Times New Roman" w:hAnsi="Times New Roman" w:cs="Times New Roman"/>
                <w:sz w:val="20"/>
                <w:szCs w:val="20"/>
              </w:rPr>
              <w:t>.</w:t>
            </w:r>
          </w:p>
          <w:p w:rsidR="00113BB8" w:rsidRPr="00A02ECB" w:rsidRDefault="00113BB8" w:rsidP="009C611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after the start time.</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lstFunc</w:t>
            </w:r>
            <w:r w:rsidR="00282884" w:rsidRPr="00A02ECB">
              <w:rPr>
                <w:rFonts w:ascii="Times New Roman" w:hAnsi="Times New Roman" w:cs="Times New Roman"/>
                <w:sz w:val="20"/>
                <w:szCs w:val="20"/>
              </w:rPr>
              <w:t>tion</w:t>
            </w:r>
          </w:p>
        </w:tc>
        <w:tc>
          <w:tcPr>
            <w:tcW w:w="2905" w:type="dxa"/>
          </w:tcPr>
          <w:p w:rsidR="007B4559" w:rsidRPr="00A02ECB" w:rsidRDefault="005B6E5D"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w:t>
            </w:r>
            <w:r w:rsidR="007B4559" w:rsidRPr="00A02ECB">
              <w:rPr>
                <w:rFonts w:ascii="Times New Roman" w:hAnsi="Times New Roman" w:cs="Times New Roman"/>
                <w:sz w:val="20"/>
                <w:szCs w:val="20"/>
              </w:rPr>
              <w:t>ext /</w:t>
            </w:r>
            <w:r w:rsidRPr="00A02ECB">
              <w:rPr>
                <w:rFonts w:ascii="Times New Roman" w:hAnsi="Times New Roman" w:cs="Times New Roman"/>
                <w:sz w:val="20"/>
                <w:szCs w:val="20"/>
              </w:rPr>
              <w:t xml:space="preserve"> Datalist</w:t>
            </w:r>
          </w:p>
          <w:p w:rsidR="005B6E5D" w:rsidRPr="00A02ECB" w:rsidRDefault="005B6E5D"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7B4559" w:rsidRPr="00A02ECB" w:rsidRDefault="00B05CDE"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D82F08" w:rsidRPr="00A02ECB" w:rsidRDefault="00D82F08" w:rsidP="00D82F0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7B4559" w:rsidRPr="00A02ECB" w:rsidRDefault="00B05CDE" w:rsidP="00D82F0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txtGuests</w:t>
            </w:r>
          </w:p>
        </w:tc>
        <w:tc>
          <w:tcPr>
            <w:tcW w:w="2905" w:type="dxa"/>
          </w:tcPr>
          <w:p w:rsidR="007B4559" w:rsidRPr="00A02ECB" w:rsidRDefault="007B4559"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C77A86" w:rsidRPr="00A02ECB" w:rsidRDefault="00C77A86"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8B0823" w:rsidRPr="00A02ECB" w:rsidRDefault="00C77A86"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w:t>
            </w:r>
            <w:r w:rsidR="008B0823" w:rsidRPr="00A02ECB">
              <w:rPr>
                <w:rFonts w:ascii="Times New Roman" w:hAnsi="Times New Roman" w:cs="Times New Roman"/>
                <w:sz w:val="20"/>
                <w:szCs w:val="20"/>
              </w:rPr>
              <w:t>numerical.</w:t>
            </w:r>
          </w:p>
          <w:p w:rsidR="007B4559" w:rsidRPr="00A02ECB" w:rsidRDefault="008B0823" w:rsidP="00C77A8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w:t>
            </w:r>
            <w:r w:rsidR="00C77A86" w:rsidRPr="00A02ECB">
              <w:rPr>
                <w:rFonts w:ascii="Times New Roman" w:hAnsi="Times New Roman" w:cs="Times New Roman"/>
                <w:sz w:val="20"/>
                <w:szCs w:val="20"/>
              </w:rPr>
              <w:t>at least</w:t>
            </w:r>
            <w:r w:rsidR="007B4559" w:rsidRPr="00A02ECB">
              <w:rPr>
                <w:rFonts w:ascii="Times New Roman" w:hAnsi="Times New Roman" w:cs="Times New Roman"/>
                <w:sz w:val="20"/>
                <w:szCs w:val="20"/>
              </w:rPr>
              <w:t xml:space="preserve"> 50 and </w:t>
            </w:r>
            <w:r w:rsidR="00C77A86" w:rsidRPr="00A02ECB">
              <w:rPr>
                <w:rFonts w:ascii="Times New Roman" w:hAnsi="Times New Roman" w:cs="Times New Roman"/>
                <w:sz w:val="20"/>
                <w:szCs w:val="20"/>
              </w:rPr>
              <w:t>no more</w:t>
            </w:r>
            <w:r w:rsidR="007B4559" w:rsidRPr="00A02ECB">
              <w:rPr>
                <w:rFonts w:ascii="Times New Roman" w:hAnsi="Times New Roman" w:cs="Times New Roman"/>
                <w:sz w:val="20"/>
                <w:szCs w:val="20"/>
              </w:rPr>
              <w:t xml:space="preserve"> than 250</w:t>
            </w:r>
            <w:r w:rsidR="00C77A86" w:rsidRPr="00A02ECB">
              <w:rPr>
                <w:rFonts w:ascii="Times New Roman" w:hAnsi="Times New Roman" w:cs="Times New Roman"/>
                <w:sz w:val="20"/>
                <w:szCs w:val="20"/>
              </w:rPr>
              <w:t>.</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7B4559" w:rsidP="007B4559">
            <w:pPr>
              <w:rPr>
                <w:rFonts w:ascii="Times New Roman" w:hAnsi="Times New Roman" w:cs="Times New Roman"/>
                <w:sz w:val="20"/>
                <w:szCs w:val="20"/>
              </w:rPr>
            </w:pPr>
            <w:r w:rsidRPr="00A02ECB">
              <w:rPr>
                <w:rFonts w:ascii="Times New Roman" w:hAnsi="Times New Roman" w:cs="Times New Roman"/>
                <w:sz w:val="20"/>
                <w:szCs w:val="20"/>
              </w:rPr>
              <w:t>chk</w:t>
            </w:r>
            <w:r w:rsidR="00E61F24" w:rsidRPr="00A02ECB">
              <w:rPr>
                <w:rFonts w:ascii="Times New Roman" w:hAnsi="Times New Roman" w:cs="Times New Roman"/>
                <w:sz w:val="20"/>
                <w:szCs w:val="20"/>
              </w:rPr>
              <w:t>Brownies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chkCakes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chkCookies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chkCupcakes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chkDonuts</w:t>
            </w:r>
          </w:p>
          <w:p w:rsidR="00E61F24" w:rsidRPr="00A02ECB" w:rsidRDefault="00E61F24" w:rsidP="007B4559">
            <w:pPr>
              <w:rPr>
                <w:rFonts w:ascii="Times New Roman" w:hAnsi="Times New Roman" w:cs="Times New Roman"/>
                <w:sz w:val="20"/>
                <w:szCs w:val="20"/>
              </w:rPr>
            </w:pPr>
            <w:r w:rsidRPr="00A02ECB">
              <w:rPr>
                <w:rFonts w:ascii="Times New Roman" w:hAnsi="Times New Roman" w:cs="Times New Roman"/>
                <w:sz w:val="20"/>
                <w:szCs w:val="20"/>
              </w:rPr>
              <w:t>chkMacarons</w:t>
            </w:r>
          </w:p>
        </w:tc>
        <w:tc>
          <w:tcPr>
            <w:tcW w:w="2905" w:type="dxa"/>
          </w:tcPr>
          <w:p w:rsidR="007B4559" w:rsidRPr="00A02ECB" w:rsidRDefault="00E61F24"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w:t>
            </w:r>
            <w:r w:rsidR="007B4559" w:rsidRPr="00A02ECB">
              <w:rPr>
                <w:rFonts w:ascii="Times New Roman" w:hAnsi="Times New Roman" w:cs="Times New Roman"/>
                <w:sz w:val="20"/>
                <w:szCs w:val="20"/>
              </w:rPr>
              <w:t>heckbox</w:t>
            </w:r>
          </w:p>
        </w:tc>
        <w:tc>
          <w:tcPr>
            <w:tcW w:w="4533" w:type="dxa"/>
          </w:tcPr>
          <w:p w:rsidR="007B4559" w:rsidRPr="00A02ECB" w:rsidRDefault="007B4559" w:rsidP="00E61F24">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E61F24" w:rsidRPr="00A02ECB">
              <w:rPr>
                <w:rFonts w:ascii="Times New Roman" w:hAnsi="Times New Roman" w:cs="Times New Roman"/>
                <w:sz w:val="20"/>
                <w:szCs w:val="20"/>
              </w:rPr>
              <w:t>.</w:t>
            </w:r>
          </w:p>
        </w:tc>
      </w:tr>
      <w:tr w:rsidR="007B4559" w:rsidRPr="00A02ECB" w:rsidTr="007B4559">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C25B08" w:rsidP="007B4559">
            <w:pPr>
              <w:rPr>
                <w:rFonts w:ascii="Times New Roman" w:hAnsi="Times New Roman" w:cs="Times New Roman"/>
                <w:sz w:val="20"/>
                <w:szCs w:val="20"/>
              </w:rPr>
            </w:pPr>
            <w:r w:rsidRPr="00A02ECB">
              <w:rPr>
                <w:rFonts w:ascii="Times New Roman" w:hAnsi="Times New Roman" w:cs="Times New Roman"/>
                <w:sz w:val="20"/>
                <w:szCs w:val="20"/>
              </w:rPr>
              <w:t>taAllergies</w:t>
            </w:r>
          </w:p>
        </w:tc>
        <w:tc>
          <w:tcPr>
            <w:tcW w:w="2905" w:type="dxa"/>
          </w:tcPr>
          <w:p w:rsidR="007B4559" w:rsidRPr="00A02ECB" w:rsidRDefault="00593382" w:rsidP="007B4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7B4559" w:rsidRPr="00A02ECB" w:rsidRDefault="007B4559" w:rsidP="00AA14BB">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AA14BB" w:rsidRPr="00A02ECB">
              <w:rPr>
                <w:rFonts w:ascii="Times New Roman" w:hAnsi="Times New Roman" w:cs="Times New Roman"/>
                <w:sz w:val="20"/>
                <w:szCs w:val="20"/>
              </w:rPr>
              <w:t>.</w:t>
            </w:r>
          </w:p>
        </w:tc>
      </w:tr>
      <w:tr w:rsidR="00AF56C2" w:rsidRPr="00A02ECB" w:rsidTr="007B45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7B4559" w:rsidRPr="00A02ECB" w:rsidRDefault="00C25B08" w:rsidP="007B4559">
            <w:pPr>
              <w:rPr>
                <w:rFonts w:ascii="Times New Roman" w:hAnsi="Times New Roman" w:cs="Times New Roman"/>
                <w:sz w:val="20"/>
                <w:szCs w:val="20"/>
              </w:rPr>
            </w:pPr>
            <w:r w:rsidRPr="00A02ECB">
              <w:rPr>
                <w:rFonts w:ascii="Times New Roman" w:hAnsi="Times New Roman" w:cs="Times New Roman"/>
                <w:sz w:val="20"/>
                <w:szCs w:val="20"/>
              </w:rPr>
              <w:t>taComments</w:t>
            </w:r>
          </w:p>
        </w:tc>
        <w:tc>
          <w:tcPr>
            <w:tcW w:w="2905" w:type="dxa"/>
          </w:tcPr>
          <w:p w:rsidR="007B4559" w:rsidRPr="00A02ECB" w:rsidRDefault="00593382" w:rsidP="007B45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7B4559" w:rsidRPr="00A02ECB" w:rsidRDefault="007B4559" w:rsidP="00AA14BB">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sidR="00AA14BB" w:rsidRPr="00A02ECB">
              <w:rPr>
                <w:rFonts w:ascii="Times New Roman" w:hAnsi="Times New Roman" w:cs="Times New Roman"/>
                <w:sz w:val="20"/>
                <w:szCs w:val="20"/>
              </w:rPr>
              <w:t>.</w:t>
            </w:r>
          </w:p>
        </w:tc>
      </w:tr>
    </w:tbl>
    <w:p w:rsidR="00F46346" w:rsidRPr="00A02ECB" w:rsidRDefault="00F46346">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2A752C"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2A752C" w:rsidRPr="00A02ECB" w:rsidRDefault="002A752C"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w:t>
            </w:r>
            <w:r w:rsidR="00C91D21" w:rsidRPr="00A02ECB">
              <w:rPr>
                <w:rFonts w:ascii="Times New Roman" w:hAnsi="Times New Roman" w:cs="Times New Roman"/>
                <w:sz w:val="20"/>
                <w:szCs w:val="20"/>
              </w:rPr>
              <w:t xml:space="preserve"> Cart</w:t>
            </w:r>
          </w:p>
        </w:tc>
      </w:tr>
      <w:tr w:rsidR="002A752C"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A752C" w:rsidRPr="00A02ECB" w:rsidRDefault="002A752C" w:rsidP="00CA54A1">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2A752C" w:rsidRPr="00A02ECB" w:rsidRDefault="002A752C"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2A752C" w:rsidRPr="00A02ECB" w:rsidRDefault="002A752C" w:rsidP="00CA54A1">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2A752C"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2A752C" w:rsidRPr="00A02ECB" w:rsidRDefault="00DA1157" w:rsidP="00457838">
            <w:pPr>
              <w:rPr>
                <w:rFonts w:ascii="Times New Roman" w:hAnsi="Times New Roman" w:cs="Times New Roman"/>
                <w:sz w:val="20"/>
                <w:szCs w:val="20"/>
              </w:rPr>
            </w:pPr>
            <w:r w:rsidRPr="00A02ECB">
              <w:rPr>
                <w:rFonts w:ascii="Times New Roman" w:hAnsi="Times New Roman" w:cs="Times New Roman"/>
                <w:sz w:val="20"/>
                <w:szCs w:val="20"/>
              </w:rPr>
              <w:t>txt</w:t>
            </w:r>
            <w:r w:rsidR="00C91D21" w:rsidRPr="00A02ECB">
              <w:rPr>
                <w:rFonts w:ascii="Times New Roman" w:hAnsi="Times New Roman" w:cs="Times New Roman"/>
                <w:sz w:val="20"/>
                <w:szCs w:val="20"/>
              </w:rPr>
              <w:t>Quantity</w:t>
            </w:r>
            <w:r w:rsidRPr="00A02ECB">
              <w:rPr>
                <w:rFonts w:ascii="Times New Roman" w:hAnsi="Times New Roman" w:cs="Times New Roman"/>
                <w:sz w:val="20"/>
                <w:szCs w:val="20"/>
              </w:rPr>
              <w:t>1, txtQuantity2, txtQuantity3,</w:t>
            </w:r>
          </w:p>
          <w:p w:rsidR="00DA1157" w:rsidRPr="00A02ECB" w:rsidRDefault="00DA1157" w:rsidP="00457838">
            <w:pPr>
              <w:rPr>
                <w:rFonts w:ascii="Times New Roman" w:hAnsi="Times New Roman" w:cs="Times New Roman"/>
                <w:sz w:val="20"/>
                <w:szCs w:val="20"/>
              </w:rPr>
            </w:pPr>
            <w:r w:rsidRPr="00A02ECB">
              <w:rPr>
                <w:rFonts w:ascii="Times New Roman" w:hAnsi="Times New Roman" w:cs="Times New Roman"/>
                <w:sz w:val="20"/>
                <w:szCs w:val="20"/>
              </w:rPr>
              <w:t>txtQuantity4</w:t>
            </w:r>
          </w:p>
        </w:tc>
        <w:tc>
          <w:tcPr>
            <w:tcW w:w="2982" w:type="dxa"/>
          </w:tcPr>
          <w:p w:rsidR="002A752C" w:rsidRPr="00A02ECB" w:rsidRDefault="00E93735" w:rsidP="004578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0" w:type="dxa"/>
          </w:tcPr>
          <w:p w:rsidR="007F7171" w:rsidRPr="00A02ECB" w:rsidRDefault="007F7171" w:rsidP="007F717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2A752C" w:rsidRPr="00A02ECB" w:rsidRDefault="007F7171" w:rsidP="007F717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w:t>
            </w:r>
            <w:r w:rsidR="00372AD1" w:rsidRPr="00A02ECB">
              <w:rPr>
                <w:rFonts w:ascii="Times New Roman" w:hAnsi="Times New Roman" w:cs="Times New Roman"/>
                <w:sz w:val="20"/>
                <w:szCs w:val="20"/>
              </w:rPr>
              <w:t xml:space="preserve">must be </w:t>
            </w:r>
            <w:r w:rsidRPr="00A02ECB">
              <w:rPr>
                <w:rFonts w:ascii="Times New Roman" w:hAnsi="Times New Roman" w:cs="Times New Roman"/>
                <w:sz w:val="20"/>
                <w:szCs w:val="20"/>
              </w:rPr>
              <w:t>a value between 1-100 (inclusive).</w:t>
            </w:r>
          </w:p>
        </w:tc>
      </w:tr>
    </w:tbl>
    <w:p w:rsidR="002A752C" w:rsidRPr="00A02ECB" w:rsidRDefault="002A752C">
      <w:pPr>
        <w:rPr>
          <w:rFonts w:ascii="Times New Roman" w:hAnsi="Times New Roman" w:cs="Times New Roman"/>
          <w:sz w:val="20"/>
          <w:szCs w:val="20"/>
        </w:rPr>
      </w:pPr>
    </w:p>
    <w:p w:rsidR="00C91D21" w:rsidRPr="00A02ECB" w:rsidRDefault="00C91D21">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C91D21" w:rsidRPr="00A02ECB" w:rsidTr="009E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C91D21" w:rsidRPr="00A02ECB" w:rsidRDefault="00C91D21" w:rsidP="00457838">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Pop-up</w:t>
            </w:r>
          </w:p>
        </w:tc>
      </w:tr>
      <w:tr w:rsidR="00C91D21" w:rsidRPr="00A02ECB" w:rsidTr="009E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C91D21" w:rsidRPr="00A02ECB" w:rsidRDefault="00C91D21" w:rsidP="00457838">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C91D21" w:rsidRPr="00A02ECB" w:rsidRDefault="00C91D21" w:rsidP="00457838">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C91D21" w:rsidRPr="00A02ECB" w:rsidRDefault="00C91D21" w:rsidP="00457838">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C91D21" w:rsidRPr="00A02ECB" w:rsidTr="009E398A">
        <w:tc>
          <w:tcPr>
            <w:cnfStyle w:val="001000000000" w:firstRow="0" w:lastRow="0" w:firstColumn="1" w:lastColumn="0" w:oddVBand="0" w:evenVBand="0" w:oddHBand="0" w:evenHBand="0" w:firstRowFirstColumn="0" w:firstRowLastColumn="0" w:lastRowFirstColumn="0" w:lastRowLastColumn="0"/>
            <w:tcW w:w="1838" w:type="dxa"/>
          </w:tcPr>
          <w:p w:rsidR="00C91D21" w:rsidRPr="00A02ECB" w:rsidRDefault="007F7171" w:rsidP="00457838">
            <w:pPr>
              <w:rPr>
                <w:rFonts w:ascii="Times New Roman" w:hAnsi="Times New Roman" w:cs="Times New Roman"/>
                <w:sz w:val="20"/>
                <w:szCs w:val="20"/>
              </w:rPr>
            </w:pPr>
            <w:r w:rsidRPr="00A02ECB">
              <w:rPr>
                <w:rFonts w:ascii="Times New Roman" w:hAnsi="Times New Roman" w:cs="Times New Roman"/>
                <w:sz w:val="20"/>
                <w:szCs w:val="20"/>
              </w:rPr>
              <w:t>txtQuantity</w:t>
            </w:r>
          </w:p>
        </w:tc>
        <w:tc>
          <w:tcPr>
            <w:tcW w:w="2982" w:type="dxa"/>
          </w:tcPr>
          <w:p w:rsidR="00C91D21" w:rsidRPr="00A02ECB" w:rsidRDefault="007F7171" w:rsidP="004578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0" w:type="dxa"/>
          </w:tcPr>
          <w:p w:rsidR="00E93735" w:rsidRPr="00A02ECB" w:rsidRDefault="00E93735" w:rsidP="00E9373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C91D21" w:rsidRPr="00A02ECB" w:rsidRDefault="00E93735" w:rsidP="00E9373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C91D21" w:rsidRDefault="00C91D21">
      <w:pPr>
        <w:rPr>
          <w:rFonts w:ascii="Times New Roman" w:hAnsi="Times New Roman" w:cs="Times New Roman"/>
          <w:sz w:val="20"/>
          <w:szCs w:val="20"/>
        </w:rPr>
      </w:pPr>
    </w:p>
    <w:p w:rsidR="004A0A0A" w:rsidRPr="004A0A0A" w:rsidRDefault="004A0A0A">
      <w:pPr>
        <w:rPr>
          <w:rFonts w:ascii="Times New Roman" w:hAnsi="Times New Roman" w:cs="Times New Roman"/>
          <w:b/>
          <w:sz w:val="24"/>
          <w:szCs w:val="24"/>
        </w:rPr>
      </w:pPr>
      <w:r>
        <w:rPr>
          <w:rFonts w:ascii="Times New Roman" w:hAnsi="Times New Roman" w:cs="Times New Roman"/>
          <w:b/>
          <w:sz w:val="24"/>
          <w:szCs w:val="24"/>
        </w:rPr>
        <w:t>Form Testing</w:t>
      </w:r>
    </w:p>
    <w:p w:rsidR="004A0A0A" w:rsidRPr="00A02ECB" w:rsidRDefault="004A0A0A">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954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954F2F">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Sign in</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954F2F">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954F2F">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954F2F">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954F2F">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954F2F">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E733E7" w:rsidP="00954F2F">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897809" w:rsidRPr="00A02ECB" w:rsidRDefault="00E733E7"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Did not account for spaces</w:t>
            </w:r>
          </w:p>
        </w:tc>
        <w:tc>
          <w:tcPr>
            <w:tcW w:w="4530" w:type="dxa"/>
          </w:tcPr>
          <w:p w:rsidR="00897809" w:rsidRPr="00A02ECB" w:rsidRDefault="00E733E7"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Regex updated to restrict usage of spaces</w:t>
            </w:r>
          </w:p>
        </w:tc>
      </w:tr>
      <w:tr w:rsidR="00897809" w:rsidRPr="00A02ECB" w:rsidTr="00954F2F">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E733E7" w:rsidP="00954F2F">
            <w:pPr>
              <w:rPr>
                <w:rFonts w:ascii="Times New Roman" w:hAnsi="Times New Roman" w:cs="Times New Roman"/>
                <w:b w:val="0"/>
                <w:sz w:val="20"/>
                <w:szCs w:val="20"/>
              </w:rPr>
            </w:pPr>
            <w:r w:rsidRPr="00A02ECB">
              <w:rPr>
                <w:rFonts w:ascii="Times New Roman" w:hAnsi="Times New Roman" w:cs="Times New Roman"/>
                <w:b w:val="0"/>
                <w:sz w:val="20"/>
                <w:szCs w:val="20"/>
              </w:rPr>
              <w:t>txtVerify</w:t>
            </w:r>
          </w:p>
        </w:tc>
        <w:tc>
          <w:tcPr>
            <w:tcW w:w="2982" w:type="dxa"/>
          </w:tcPr>
          <w:p w:rsidR="00897809" w:rsidRPr="00A02ECB" w:rsidRDefault="00C3723B"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 verification did not check that the two entered passwords matched</w:t>
            </w:r>
          </w:p>
        </w:tc>
        <w:tc>
          <w:tcPr>
            <w:tcW w:w="4530" w:type="dxa"/>
          </w:tcPr>
          <w:p w:rsidR="00897809" w:rsidRPr="00A02ECB" w:rsidRDefault="00C3723B"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original validation was the same as the password box. Validation was changed to check that the two passwords matched instead.</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954F2F">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954F2F">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954F2F">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DC7DE7" w:rsidP="00954F2F">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897809" w:rsidRPr="00A02ECB" w:rsidRDefault="00DC7DE7"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p>
        </w:tc>
        <w:tc>
          <w:tcPr>
            <w:tcW w:w="4530" w:type="dxa"/>
          </w:tcPr>
          <w:p w:rsidR="00897809" w:rsidRPr="00A02ECB" w:rsidRDefault="00DC7DE7"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p>
        </w:tc>
      </w:tr>
    </w:tbl>
    <w:p w:rsidR="00897809" w:rsidRPr="00A02ECB" w:rsidRDefault="0089780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954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954F2F">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Contact Us</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954F2F">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954F2F">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954F2F">
            <w:pPr>
              <w:spacing w:before="60" w:after="60"/>
              <w:rPr>
                <w:rFonts w:ascii="Times New Roman" w:hAnsi="Times New Roman" w:cs="Times New Roman"/>
                <w:b w:val="0"/>
                <w:sz w:val="20"/>
                <w:szCs w:val="20"/>
              </w:rPr>
            </w:pPr>
            <w:r w:rsidRPr="00A02ECB">
              <w:rPr>
                <w:rFonts w:ascii="Times New Roman" w:hAnsi="Times New Roman" w:cs="Times New Roman"/>
                <w:sz w:val="20"/>
                <w:szCs w:val="20"/>
              </w:rPr>
              <w:lastRenderedPageBreak/>
              <w:t>Field ID</w:t>
            </w:r>
          </w:p>
        </w:tc>
        <w:tc>
          <w:tcPr>
            <w:tcW w:w="2982" w:type="dxa"/>
          </w:tcPr>
          <w:p w:rsidR="00897809" w:rsidRPr="00A02ECB" w:rsidRDefault="00897809" w:rsidP="00954F2F">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954F2F">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7C567F" w:rsidRPr="00A02ECB" w:rsidTr="00E24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567F" w:rsidRPr="00A02ECB" w:rsidRDefault="007C567F" w:rsidP="00E24F3C">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7C567F" w:rsidRPr="00A02ECB" w:rsidRDefault="007C567F"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Did not account for spaces</w:t>
            </w:r>
          </w:p>
        </w:tc>
        <w:tc>
          <w:tcPr>
            <w:tcW w:w="4530" w:type="dxa"/>
          </w:tcPr>
          <w:p w:rsidR="007C567F" w:rsidRPr="00A02ECB" w:rsidRDefault="007C567F"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Regex updated to restrict usage of spaces</w:t>
            </w:r>
          </w:p>
        </w:tc>
      </w:tr>
      <w:tr w:rsidR="002902B3" w:rsidRPr="00A02ECB" w:rsidTr="00E24F3C">
        <w:tc>
          <w:tcPr>
            <w:cnfStyle w:val="001000000000" w:firstRow="0" w:lastRow="0" w:firstColumn="1" w:lastColumn="0" w:oddVBand="0" w:evenVBand="0" w:oddHBand="0" w:evenHBand="0" w:firstRowFirstColumn="0" w:firstRowLastColumn="0" w:lastRowFirstColumn="0" w:lastRowLastColumn="0"/>
            <w:tcW w:w="1838" w:type="dxa"/>
          </w:tcPr>
          <w:p w:rsidR="002902B3" w:rsidRPr="00A02ECB" w:rsidRDefault="00857FD3" w:rsidP="00E24F3C">
            <w:pPr>
              <w:rPr>
                <w:rFonts w:ascii="Times New Roman" w:hAnsi="Times New Roman" w:cs="Times New Roman"/>
                <w:b w:val="0"/>
                <w:sz w:val="20"/>
                <w:szCs w:val="20"/>
              </w:rPr>
            </w:pPr>
            <w:r w:rsidRPr="00A02ECB">
              <w:rPr>
                <w:rFonts w:ascii="Times New Roman" w:hAnsi="Times New Roman" w:cs="Times New Roman"/>
                <w:b w:val="0"/>
                <w:sz w:val="20"/>
                <w:szCs w:val="20"/>
              </w:rPr>
              <w:t>taComments</w:t>
            </w:r>
          </w:p>
        </w:tc>
        <w:tc>
          <w:tcPr>
            <w:tcW w:w="2982" w:type="dxa"/>
          </w:tcPr>
          <w:p w:rsidR="002902B3" w:rsidRPr="00A02ECB" w:rsidRDefault="00857FD3" w:rsidP="00E24F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Placeholder is missing and JS allows submission even when field is left </w:t>
            </w:r>
            <w:r w:rsidR="00052C65" w:rsidRPr="00A02ECB">
              <w:rPr>
                <w:rFonts w:ascii="Times New Roman" w:hAnsi="Times New Roman" w:cs="Times New Roman"/>
                <w:sz w:val="20"/>
                <w:szCs w:val="20"/>
              </w:rPr>
              <w:t>“</w:t>
            </w:r>
            <w:r w:rsidRPr="00A02ECB">
              <w:rPr>
                <w:rFonts w:ascii="Times New Roman" w:hAnsi="Times New Roman" w:cs="Times New Roman"/>
                <w:sz w:val="20"/>
                <w:szCs w:val="20"/>
              </w:rPr>
              <w:t>empty</w:t>
            </w:r>
            <w:r w:rsidR="00052C65" w:rsidRPr="00A02ECB">
              <w:rPr>
                <w:rFonts w:ascii="Times New Roman" w:hAnsi="Times New Roman" w:cs="Times New Roman"/>
                <w:sz w:val="20"/>
                <w:szCs w:val="20"/>
              </w:rPr>
              <w:t>”</w:t>
            </w:r>
          </w:p>
        </w:tc>
        <w:tc>
          <w:tcPr>
            <w:tcW w:w="4530" w:type="dxa"/>
          </w:tcPr>
          <w:p w:rsidR="002902B3" w:rsidRPr="00A02ECB" w:rsidRDefault="00857FD3" w:rsidP="00E24F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Tabs in HTML of textarea were removed</w:t>
            </w:r>
            <w:r w:rsidR="003B027F" w:rsidRPr="00A02ECB">
              <w:rPr>
                <w:rFonts w:ascii="Times New Roman" w:hAnsi="Times New Roman" w:cs="Times New Roman"/>
                <w:sz w:val="20"/>
                <w:szCs w:val="20"/>
              </w:rPr>
              <w:t xml:space="preserve"> to make textarea element empty</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954F2F">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954F2F">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954F2F">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DC7DE7" w:rsidP="00954F2F">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897809" w:rsidRPr="00A02ECB" w:rsidRDefault="00DC7DE7"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p>
        </w:tc>
        <w:tc>
          <w:tcPr>
            <w:tcW w:w="4530" w:type="dxa"/>
          </w:tcPr>
          <w:p w:rsidR="00897809" w:rsidRPr="00A02ECB" w:rsidRDefault="00DC7DE7"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p>
        </w:tc>
      </w:tr>
    </w:tbl>
    <w:p w:rsidR="00897809" w:rsidRPr="00A02ECB" w:rsidRDefault="0089780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897809" w:rsidRPr="00A02ECB" w:rsidTr="00954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954F2F">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Catering</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954F2F">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897809" w:rsidRPr="00A02ECB" w:rsidTr="00954F2F">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954F2F">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897809" w:rsidRPr="00A02ECB" w:rsidRDefault="00897809" w:rsidP="00954F2F">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954F2F">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223C0" w:rsidRPr="00A02ECB" w:rsidRDefault="00F223C0" w:rsidP="00F223C0">
            <w:pPr>
              <w:rPr>
                <w:rFonts w:ascii="Times New Roman" w:hAnsi="Times New Roman" w:cs="Times New Roman"/>
                <w:b w:val="0"/>
                <w:sz w:val="20"/>
                <w:szCs w:val="20"/>
              </w:rPr>
            </w:pPr>
            <w:r w:rsidRPr="00A02ECB">
              <w:rPr>
                <w:rFonts w:ascii="Times New Roman" w:hAnsi="Times New Roman" w:cs="Times New Roman"/>
                <w:b w:val="0"/>
                <w:sz w:val="20"/>
                <w:szCs w:val="20"/>
              </w:rPr>
              <w:t>txtPhone_0, txtPhone_1, txtPhone_2</w:t>
            </w:r>
          </w:p>
        </w:tc>
        <w:tc>
          <w:tcPr>
            <w:tcW w:w="2982" w:type="dxa"/>
          </w:tcPr>
          <w:p w:rsidR="00897809" w:rsidRPr="00A02ECB" w:rsidRDefault="00F223C0"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Entering incorrect values and pressing Enter on the keyboard causes the box to be highlighted, but no error message shows</w:t>
            </w:r>
          </w:p>
        </w:tc>
        <w:tc>
          <w:tcPr>
            <w:tcW w:w="4530" w:type="dxa"/>
          </w:tcPr>
          <w:p w:rsidR="00897809" w:rsidRPr="00A02ECB" w:rsidRDefault="00F223C0"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missing lines of code in the validation function were added</w:t>
            </w:r>
          </w:p>
        </w:tc>
      </w:tr>
      <w:tr w:rsidR="002C2278" w:rsidRPr="00A02ECB" w:rsidTr="00E24F3C">
        <w:tc>
          <w:tcPr>
            <w:cnfStyle w:val="001000000000" w:firstRow="0" w:lastRow="0" w:firstColumn="1" w:lastColumn="0" w:oddVBand="0" w:evenVBand="0" w:oddHBand="0" w:evenHBand="0" w:firstRowFirstColumn="0" w:firstRowLastColumn="0" w:lastRowFirstColumn="0" w:lastRowLastColumn="0"/>
            <w:tcW w:w="1838" w:type="dxa"/>
          </w:tcPr>
          <w:p w:rsidR="002C2278" w:rsidRPr="00A02ECB" w:rsidRDefault="002C2278" w:rsidP="00E24F3C">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2C2278" w:rsidRPr="00A02ECB" w:rsidRDefault="002C2278" w:rsidP="00E24F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Did not account for spaces</w:t>
            </w:r>
          </w:p>
        </w:tc>
        <w:tc>
          <w:tcPr>
            <w:tcW w:w="4530" w:type="dxa"/>
          </w:tcPr>
          <w:p w:rsidR="002C2278" w:rsidRPr="00A02ECB" w:rsidRDefault="002C2278" w:rsidP="00E24F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Regex updated to restrict usage of spaces</w:t>
            </w:r>
          </w:p>
        </w:tc>
      </w:tr>
      <w:tr w:rsidR="005C7619" w:rsidRPr="00A02ECB" w:rsidTr="00E24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C7619" w:rsidRPr="00A02ECB" w:rsidRDefault="005C7619" w:rsidP="00E24F3C">
            <w:pPr>
              <w:rPr>
                <w:rFonts w:ascii="Times New Roman" w:hAnsi="Times New Roman" w:cs="Times New Roman"/>
                <w:b w:val="0"/>
                <w:sz w:val="20"/>
                <w:szCs w:val="20"/>
              </w:rPr>
            </w:pPr>
            <w:r w:rsidRPr="00A02ECB">
              <w:rPr>
                <w:rFonts w:ascii="Times New Roman" w:hAnsi="Times New Roman" w:cs="Times New Roman"/>
                <w:b w:val="0"/>
                <w:sz w:val="20"/>
                <w:szCs w:val="20"/>
              </w:rPr>
              <w:t>txtDate</w:t>
            </w:r>
          </w:p>
        </w:tc>
        <w:tc>
          <w:tcPr>
            <w:tcW w:w="2982" w:type="dxa"/>
          </w:tcPr>
          <w:p w:rsidR="005C7619" w:rsidRPr="00A02ECB" w:rsidRDefault="005C7619"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Did not differentiate between dates within 2 weeks and dates in the past</w:t>
            </w:r>
          </w:p>
        </w:tc>
        <w:tc>
          <w:tcPr>
            <w:tcW w:w="4530" w:type="dxa"/>
          </w:tcPr>
          <w:p w:rsidR="005C7619" w:rsidRPr="00A02ECB" w:rsidRDefault="005C7619"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New error message added for dates in the past</w:t>
            </w:r>
          </w:p>
        </w:tc>
      </w:tr>
      <w:tr w:rsidR="00F83594" w:rsidRPr="00A02ECB" w:rsidTr="00E24F3C">
        <w:tc>
          <w:tcPr>
            <w:cnfStyle w:val="001000000000" w:firstRow="0" w:lastRow="0" w:firstColumn="1" w:lastColumn="0" w:oddVBand="0" w:evenVBand="0" w:oddHBand="0" w:evenHBand="0" w:firstRowFirstColumn="0" w:firstRowLastColumn="0" w:lastRowFirstColumn="0" w:lastRowLastColumn="0"/>
            <w:tcW w:w="1838" w:type="dxa"/>
          </w:tcPr>
          <w:p w:rsidR="00F83594" w:rsidRPr="00A02ECB" w:rsidRDefault="00F83594" w:rsidP="00E24F3C">
            <w:pPr>
              <w:rPr>
                <w:rFonts w:ascii="Times New Roman" w:hAnsi="Times New Roman" w:cs="Times New Roman"/>
                <w:b w:val="0"/>
                <w:sz w:val="20"/>
                <w:szCs w:val="20"/>
              </w:rPr>
            </w:pPr>
            <w:r w:rsidRPr="00A02ECB">
              <w:rPr>
                <w:rFonts w:ascii="Times New Roman" w:hAnsi="Times New Roman" w:cs="Times New Roman"/>
                <w:b w:val="0"/>
                <w:sz w:val="20"/>
                <w:szCs w:val="20"/>
              </w:rPr>
              <w:t>txtDate, txtStartTime, txtEndTime</w:t>
            </w:r>
          </w:p>
        </w:tc>
        <w:tc>
          <w:tcPr>
            <w:tcW w:w="2982" w:type="dxa"/>
          </w:tcPr>
          <w:p w:rsidR="00F83594" w:rsidRPr="00A02ECB" w:rsidRDefault="00F83594" w:rsidP="00E24F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warning did not update when items were selected via the widget</w:t>
            </w:r>
          </w:p>
        </w:tc>
        <w:tc>
          <w:tcPr>
            <w:tcW w:w="4530" w:type="dxa"/>
          </w:tcPr>
          <w:p w:rsidR="00F83594" w:rsidRPr="00A02ECB" w:rsidRDefault="00F83594" w:rsidP="00E24F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Event handler changed from onblur to onchange</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9477DF" w:rsidP="00954F2F">
            <w:pPr>
              <w:rPr>
                <w:rFonts w:ascii="Times New Roman" w:hAnsi="Times New Roman" w:cs="Times New Roman"/>
                <w:b w:val="0"/>
                <w:sz w:val="20"/>
                <w:szCs w:val="20"/>
              </w:rPr>
            </w:pPr>
            <w:r w:rsidRPr="00A02ECB">
              <w:rPr>
                <w:rFonts w:ascii="Times New Roman" w:hAnsi="Times New Roman" w:cs="Times New Roman"/>
                <w:b w:val="0"/>
                <w:sz w:val="20"/>
                <w:szCs w:val="20"/>
              </w:rPr>
              <w:t>txtEndTime</w:t>
            </w:r>
          </w:p>
        </w:tc>
        <w:tc>
          <w:tcPr>
            <w:tcW w:w="2982" w:type="dxa"/>
          </w:tcPr>
          <w:p w:rsidR="00897809" w:rsidRPr="00A02ECB" w:rsidRDefault="005C7619"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Did not return an error if end time was before start time</w:t>
            </w:r>
          </w:p>
        </w:tc>
        <w:tc>
          <w:tcPr>
            <w:tcW w:w="4530" w:type="dxa"/>
          </w:tcPr>
          <w:p w:rsidR="00897809" w:rsidRPr="00A02ECB" w:rsidRDefault="00F83594"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Validation function updated to check that end time was after the start time</w:t>
            </w:r>
          </w:p>
        </w:tc>
      </w:tr>
      <w:tr w:rsidR="007560F9" w:rsidRPr="00A02ECB" w:rsidTr="00954F2F">
        <w:tc>
          <w:tcPr>
            <w:cnfStyle w:val="001000000000" w:firstRow="0" w:lastRow="0" w:firstColumn="1" w:lastColumn="0" w:oddVBand="0" w:evenVBand="0" w:oddHBand="0" w:evenHBand="0" w:firstRowFirstColumn="0" w:firstRowLastColumn="0" w:lastRowFirstColumn="0" w:lastRowLastColumn="0"/>
            <w:tcW w:w="1838" w:type="dxa"/>
          </w:tcPr>
          <w:p w:rsidR="007560F9" w:rsidRPr="00A02ECB" w:rsidRDefault="007560F9" w:rsidP="00954F2F">
            <w:pPr>
              <w:rPr>
                <w:rFonts w:ascii="Times New Roman" w:hAnsi="Times New Roman" w:cs="Times New Roman"/>
                <w:b w:val="0"/>
                <w:sz w:val="20"/>
                <w:szCs w:val="20"/>
              </w:rPr>
            </w:pPr>
            <w:r w:rsidRPr="00A02ECB">
              <w:rPr>
                <w:rFonts w:ascii="Times New Roman" w:hAnsi="Times New Roman" w:cs="Times New Roman"/>
                <w:b w:val="0"/>
                <w:sz w:val="20"/>
                <w:szCs w:val="20"/>
              </w:rPr>
              <w:t>txtGuests</w:t>
            </w:r>
          </w:p>
        </w:tc>
        <w:tc>
          <w:tcPr>
            <w:tcW w:w="2982" w:type="dxa"/>
          </w:tcPr>
          <w:p w:rsidR="007560F9" w:rsidRPr="00A02ECB" w:rsidRDefault="007560F9"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Field allows up to infinite number without an error message</w:t>
            </w:r>
          </w:p>
        </w:tc>
        <w:tc>
          <w:tcPr>
            <w:tcW w:w="4530" w:type="dxa"/>
          </w:tcPr>
          <w:p w:rsidR="007560F9" w:rsidRPr="00A02ECB" w:rsidRDefault="007560F9"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Maximum allowable value added</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897809" w:rsidRPr="00A02ECB" w:rsidRDefault="00897809" w:rsidP="00954F2F">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897809" w:rsidRPr="00A02ECB" w:rsidTr="00954F2F">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897809" w:rsidP="00954F2F">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897809" w:rsidRPr="00A02ECB" w:rsidRDefault="00897809"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897809" w:rsidRPr="00A02ECB" w:rsidRDefault="00897809"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897809" w:rsidRPr="00A02ECB" w:rsidTr="00954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6C3833" w:rsidP="00954F2F">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897809" w:rsidRPr="00A02ECB" w:rsidRDefault="006C3833"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p>
        </w:tc>
        <w:tc>
          <w:tcPr>
            <w:tcW w:w="4530" w:type="dxa"/>
          </w:tcPr>
          <w:p w:rsidR="00897809" w:rsidRPr="00A02ECB" w:rsidRDefault="006C3833" w:rsidP="00954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p>
        </w:tc>
      </w:tr>
      <w:tr w:rsidR="00897809" w:rsidRPr="00A02ECB" w:rsidTr="00954F2F">
        <w:tc>
          <w:tcPr>
            <w:cnfStyle w:val="001000000000" w:firstRow="0" w:lastRow="0" w:firstColumn="1" w:lastColumn="0" w:oddVBand="0" w:evenVBand="0" w:oddHBand="0" w:evenHBand="0" w:firstRowFirstColumn="0" w:firstRowLastColumn="0" w:lastRowFirstColumn="0" w:lastRowLastColumn="0"/>
            <w:tcW w:w="1838" w:type="dxa"/>
          </w:tcPr>
          <w:p w:rsidR="00897809" w:rsidRPr="00A02ECB" w:rsidRDefault="00180EA2" w:rsidP="00954F2F">
            <w:pPr>
              <w:rPr>
                <w:rFonts w:ascii="Times New Roman" w:hAnsi="Times New Roman" w:cs="Times New Roman"/>
                <w:b w:val="0"/>
                <w:sz w:val="20"/>
                <w:szCs w:val="20"/>
              </w:rPr>
            </w:pPr>
            <w:r w:rsidRPr="00A02ECB">
              <w:rPr>
                <w:rFonts w:ascii="Times New Roman" w:hAnsi="Times New Roman" w:cs="Times New Roman"/>
                <w:b w:val="0"/>
                <w:sz w:val="20"/>
                <w:szCs w:val="20"/>
              </w:rPr>
              <w:t>txtStartTime, txtEndTime</w:t>
            </w:r>
          </w:p>
        </w:tc>
        <w:tc>
          <w:tcPr>
            <w:tcW w:w="2982" w:type="dxa"/>
          </w:tcPr>
          <w:p w:rsidR="00897809" w:rsidRPr="00A02ECB" w:rsidRDefault="00180EA2"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Field labels not clear enough</w:t>
            </w:r>
          </w:p>
        </w:tc>
        <w:tc>
          <w:tcPr>
            <w:tcW w:w="4530" w:type="dxa"/>
          </w:tcPr>
          <w:p w:rsidR="00897809" w:rsidRPr="00A02ECB" w:rsidRDefault="00180EA2" w:rsidP="00954F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Field labels changed from “Start Time” and “End Time” to “Event Start Time” and “Event End Time”</w:t>
            </w:r>
          </w:p>
        </w:tc>
      </w:tr>
    </w:tbl>
    <w:p w:rsidR="006D2919" w:rsidRPr="00A02ECB" w:rsidRDefault="006D291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6D2919" w:rsidRPr="00A02ECB" w:rsidTr="00E24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E24F3C">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Cart</w:t>
            </w:r>
          </w:p>
        </w:tc>
      </w:tr>
      <w:tr w:rsidR="006D2919" w:rsidRPr="00A02ECB" w:rsidTr="00E24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E24F3C">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6D2919" w:rsidRPr="00A02ECB" w:rsidTr="00E24F3C">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E24F3C">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6D2919" w:rsidRPr="00A02ECB" w:rsidRDefault="006D2919" w:rsidP="00E24F3C">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E24F3C">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E24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E24F3C">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6D2919" w:rsidRPr="00A02ECB" w:rsidTr="00E24F3C">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E24F3C">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6D2919" w:rsidRPr="00A02ECB" w:rsidTr="00E24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E24F3C">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6D2919" w:rsidRPr="00A02ECB" w:rsidRDefault="006D2919"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E24F3C">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4235A3" w:rsidP="00E24F3C">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E24F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E24F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rsidR="006D2919" w:rsidRPr="00A02ECB" w:rsidRDefault="006D2919">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6D2919" w:rsidRPr="00A02ECB" w:rsidTr="00E24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E24F3C">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Pop-up</w:t>
            </w:r>
          </w:p>
        </w:tc>
      </w:tr>
      <w:tr w:rsidR="006D2919" w:rsidRPr="00A02ECB" w:rsidTr="00E24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E24F3C">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6D2919" w:rsidRPr="00A02ECB" w:rsidTr="00E24F3C">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E24F3C">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6D2919" w:rsidRPr="00A02ECB" w:rsidRDefault="006D2919" w:rsidP="00E24F3C">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E24F3C">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E24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E24F3C">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6D2919" w:rsidRPr="00A02ECB" w:rsidTr="00E24F3C">
        <w:tc>
          <w:tcPr>
            <w:cnfStyle w:val="001000000000" w:firstRow="0" w:lastRow="0" w:firstColumn="1" w:lastColumn="0" w:oddVBand="0" w:evenVBand="0" w:oddHBand="0" w:evenHBand="0" w:firstRowFirstColumn="0" w:firstRowLastColumn="0" w:lastRowFirstColumn="0" w:lastRowLastColumn="0"/>
            <w:tcW w:w="9350" w:type="dxa"/>
            <w:gridSpan w:val="3"/>
          </w:tcPr>
          <w:p w:rsidR="006D2919" w:rsidRPr="00A02ECB" w:rsidRDefault="006D2919" w:rsidP="00E24F3C">
            <w:pPr>
              <w:spacing w:before="60" w:after="60"/>
              <w:rPr>
                <w:rFonts w:ascii="Times New Roman" w:hAnsi="Times New Roman" w:cs="Times New Roman"/>
                <w:sz w:val="20"/>
                <w:szCs w:val="20"/>
              </w:rPr>
            </w:pPr>
            <w:r w:rsidRPr="00A02ECB">
              <w:rPr>
                <w:rFonts w:ascii="Times New Roman" w:hAnsi="Times New Roman" w:cs="Times New Roman"/>
                <w:sz w:val="20"/>
                <w:szCs w:val="20"/>
              </w:rPr>
              <w:lastRenderedPageBreak/>
              <w:t>FORM LEVEL TESTING</w:t>
            </w:r>
          </w:p>
        </w:tc>
      </w:tr>
      <w:tr w:rsidR="006D2919" w:rsidRPr="00A02ECB" w:rsidTr="00E24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6D2919" w:rsidP="00E24F3C">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6D2919" w:rsidRPr="00A02ECB" w:rsidRDefault="006D2919"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6D2919" w:rsidRPr="00A02ECB" w:rsidRDefault="006D2919" w:rsidP="00E24F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6D2919" w:rsidRPr="00A02ECB" w:rsidTr="00E24F3C">
        <w:tc>
          <w:tcPr>
            <w:cnfStyle w:val="001000000000" w:firstRow="0" w:lastRow="0" w:firstColumn="1" w:lastColumn="0" w:oddVBand="0" w:evenVBand="0" w:oddHBand="0" w:evenHBand="0" w:firstRowFirstColumn="0" w:firstRowLastColumn="0" w:lastRowFirstColumn="0" w:lastRowLastColumn="0"/>
            <w:tcW w:w="1838" w:type="dxa"/>
          </w:tcPr>
          <w:p w:rsidR="006D2919" w:rsidRPr="00A02ECB" w:rsidRDefault="00285D0F" w:rsidP="00E24F3C">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6D2919" w:rsidRPr="00A02ECB" w:rsidRDefault="006D2919" w:rsidP="00E24F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6D2919" w:rsidRPr="00A02ECB" w:rsidRDefault="006D2919" w:rsidP="00E24F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rsidR="009B1013" w:rsidRDefault="002E39AF">
      <w:pPr>
        <w:rPr>
          <w:rStyle w:val="fontstyle01"/>
          <w:rFonts w:ascii="Times New Roman" w:hAnsi="Times New Roman" w:cs="Times New Roman"/>
          <w:b/>
          <w:sz w:val="24"/>
        </w:rPr>
      </w:pPr>
      <w:r w:rsidRPr="00A02ECB">
        <w:rPr>
          <w:rFonts w:ascii="Times New Roman" w:hAnsi="Times New Roman" w:cs="Times New Roman"/>
          <w:b/>
          <w:color w:val="000000"/>
          <w:sz w:val="22"/>
          <w:szCs w:val="22"/>
        </w:rPr>
        <w:br/>
      </w:r>
      <w:r w:rsidR="006116E3">
        <w:rPr>
          <w:rStyle w:val="fontstyle01"/>
          <w:rFonts w:ascii="Times New Roman" w:hAnsi="Times New Roman" w:cs="Times New Roman"/>
          <w:b/>
          <w:sz w:val="24"/>
        </w:rPr>
        <w:t>Additional Work Completed</w:t>
      </w:r>
    </w:p>
    <w:p w:rsidR="00A02ECB" w:rsidRPr="00A02ECB" w:rsidRDefault="00A02ECB">
      <w:pPr>
        <w:rPr>
          <w:rStyle w:val="fontstyle01"/>
          <w:rFonts w:ascii="Times New Roman" w:hAnsi="Times New Roman" w:cs="Times New Roman"/>
          <w:b/>
          <w:sz w:val="24"/>
        </w:rPr>
      </w:pPr>
    </w:p>
    <w:p w:rsidR="001678B0" w:rsidRPr="00A02ECB" w:rsidRDefault="009B1013" w:rsidP="009B1013">
      <w:pPr>
        <w:pStyle w:val="ListParagraph"/>
        <w:numPr>
          <w:ilvl w:val="0"/>
          <w:numId w:val="15"/>
        </w:numPr>
        <w:rPr>
          <w:rStyle w:val="fontstyle21"/>
          <w:rFonts w:ascii="Times New Roman" w:hAnsi="Times New Roman" w:cs="Times New Roman"/>
          <w:b/>
        </w:rPr>
      </w:pPr>
      <w:r w:rsidRPr="00A02ECB">
        <w:rPr>
          <w:rFonts w:ascii="Times New Roman" w:hAnsi="Times New Roman" w:cs="Times New Roman"/>
          <w:color w:val="000000"/>
          <w:sz w:val="22"/>
          <w:szCs w:val="22"/>
        </w:rPr>
        <w:t>None</w:t>
      </w:r>
      <w:r w:rsidR="002E39AF" w:rsidRPr="00A02ECB">
        <w:rPr>
          <w:rFonts w:ascii="Times New Roman" w:hAnsi="Times New Roman" w:cs="Times New Roman"/>
          <w:b/>
          <w:color w:val="000000"/>
          <w:sz w:val="22"/>
          <w:szCs w:val="22"/>
        </w:rPr>
        <w:br/>
      </w:r>
    </w:p>
    <w:p w:rsidR="00BE19D4" w:rsidRDefault="006116E3">
      <w:pPr>
        <w:rPr>
          <w:rStyle w:val="fontstyle01"/>
          <w:rFonts w:ascii="Times New Roman" w:hAnsi="Times New Roman" w:cs="Times New Roman"/>
          <w:b/>
          <w:sz w:val="24"/>
        </w:rPr>
      </w:pPr>
      <w:r>
        <w:rPr>
          <w:rStyle w:val="fontstyle01"/>
          <w:rFonts w:ascii="Times New Roman" w:hAnsi="Times New Roman" w:cs="Times New Roman"/>
          <w:b/>
          <w:sz w:val="24"/>
        </w:rPr>
        <w:t>Deviations F</w:t>
      </w:r>
      <w:r w:rsidR="008C3C29" w:rsidRPr="00A02ECB">
        <w:rPr>
          <w:rStyle w:val="fontstyle01"/>
          <w:rFonts w:ascii="Times New Roman" w:hAnsi="Times New Roman" w:cs="Times New Roman"/>
          <w:b/>
          <w:sz w:val="24"/>
        </w:rPr>
        <w:t>rom</w:t>
      </w:r>
      <w:r>
        <w:rPr>
          <w:rStyle w:val="fontstyle01"/>
          <w:rFonts w:ascii="Times New Roman" w:hAnsi="Times New Roman" w:cs="Times New Roman"/>
          <w:b/>
          <w:sz w:val="24"/>
        </w:rPr>
        <w:t xml:space="preserve"> Previous M</w:t>
      </w:r>
      <w:r w:rsidR="00BE19D4" w:rsidRPr="00A02ECB">
        <w:rPr>
          <w:rStyle w:val="fontstyle01"/>
          <w:rFonts w:ascii="Times New Roman" w:hAnsi="Times New Roman" w:cs="Times New Roman"/>
          <w:b/>
          <w:sz w:val="24"/>
        </w:rPr>
        <w:t>ilestones</w:t>
      </w:r>
    </w:p>
    <w:p w:rsidR="00A02ECB" w:rsidRPr="00A02ECB" w:rsidRDefault="00A02ECB">
      <w:pPr>
        <w:rPr>
          <w:rStyle w:val="fontstyle01"/>
          <w:rFonts w:ascii="Times New Roman" w:hAnsi="Times New Roman" w:cs="Times New Roman"/>
          <w:b/>
          <w:sz w:val="24"/>
        </w:rPr>
      </w:pPr>
    </w:p>
    <w:p w:rsidR="00BE19D4" w:rsidRPr="00A02ECB" w:rsidRDefault="008C3C29"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CSS for all forms was standardized and combined into one document (form.css)</w:t>
      </w:r>
    </w:p>
    <w:p w:rsidR="00BA5259" w:rsidRPr="00A02ECB" w:rsidRDefault="00BA5259"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Logo now redirects to home page</w:t>
      </w:r>
    </w:p>
    <w:p w:rsidR="00BA5259" w:rsidRPr="00A02ECB" w:rsidRDefault="00BA5259"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Bakery name was changed from !DOCTYPE Desserts to Madeleine’s</w:t>
      </w:r>
    </w:p>
    <w:p w:rsidR="00D71E7D" w:rsidRPr="00A02ECB" w:rsidRDefault="00D71E7D"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Testimonials page was renamed to Reviews</w:t>
      </w:r>
    </w:p>
    <w:p w:rsidR="00BA5259" w:rsidRPr="00A02ECB" w:rsidRDefault="00BA5259"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Reviews was added to navigation bar</w:t>
      </w:r>
    </w:p>
    <w:p w:rsidR="00BA5259" w:rsidRPr="00A02ECB" w:rsidRDefault="00BA5259"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Index page has been redesigned</w:t>
      </w:r>
    </w:p>
    <w:p w:rsidR="00D71E7D" w:rsidRPr="00A02ECB" w:rsidRDefault="00D71E7D"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Sign in and cart links have been changed to icons</w:t>
      </w:r>
    </w:p>
    <w:p w:rsidR="00BA5259" w:rsidRPr="00A02ECB" w:rsidRDefault="00BA5259"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Footer has been redesigned</w:t>
      </w:r>
    </w:p>
    <w:p w:rsidR="00D71E7D" w:rsidRPr="00A02ECB" w:rsidRDefault="00D71E7D"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About Us and Reviews – the sections now have a background image</w:t>
      </w:r>
    </w:p>
    <w:p w:rsidR="00D71E7D" w:rsidRPr="00A02ECB" w:rsidRDefault="00D71E7D"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Products - a filter feature has been implemented</w:t>
      </w:r>
    </w:p>
    <w:p w:rsidR="00D71E7D" w:rsidRPr="00A02ECB" w:rsidRDefault="00D71E7D"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Products – modal</w:t>
      </w:r>
    </w:p>
    <w:p w:rsidR="00D71E7D" w:rsidRDefault="00D71E7D" w:rsidP="00BA5259">
      <w:pPr>
        <w:pStyle w:val="ListParagraph"/>
        <w:numPr>
          <w:ilvl w:val="0"/>
          <w:numId w:val="14"/>
        </w:numPr>
        <w:rPr>
          <w:rStyle w:val="fontstyle01"/>
          <w:rFonts w:ascii="Times New Roman" w:hAnsi="Times New Roman" w:cs="Times New Roman"/>
        </w:rPr>
      </w:pPr>
      <w:r w:rsidRPr="00A02ECB">
        <w:rPr>
          <w:rStyle w:val="fontstyle01"/>
          <w:rFonts w:ascii="Times New Roman" w:hAnsi="Times New Roman" w:cs="Times New Roman"/>
        </w:rPr>
        <w:t>Cart was redesigned</w:t>
      </w:r>
    </w:p>
    <w:p w:rsidR="00A02ECB" w:rsidRPr="00A02ECB" w:rsidRDefault="00A02ECB" w:rsidP="00A02ECB">
      <w:pPr>
        <w:rPr>
          <w:rStyle w:val="fontstyle01"/>
          <w:rFonts w:ascii="Times New Roman" w:hAnsi="Times New Roman" w:cs="Times New Roman"/>
        </w:rPr>
      </w:pPr>
    </w:p>
    <w:p w:rsidR="001678B0" w:rsidRDefault="006116E3">
      <w:pPr>
        <w:rPr>
          <w:rStyle w:val="fontstyle01"/>
          <w:rFonts w:ascii="Times New Roman" w:hAnsi="Times New Roman" w:cs="Times New Roman"/>
          <w:b/>
          <w:sz w:val="24"/>
        </w:rPr>
      </w:pPr>
      <w:r>
        <w:rPr>
          <w:rStyle w:val="fontstyle01"/>
          <w:rFonts w:ascii="Times New Roman" w:hAnsi="Times New Roman" w:cs="Times New Roman"/>
          <w:b/>
          <w:sz w:val="24"/>
        </w:rPr>
        <w:t>Key Issues Encountered</w:t>
      </w:r>
    </w:p>
    <w:p w:rsidR="00A02ECB" w:rsidRPr="00A02ECB" w:rsidRDefault="00A02ECB">
      <w:pPr>
        <w:rPr>
          <w:rStyle w:val="fontstyle01"/>
          <w:rFonts w:ascii="Times New Roman" w:hAnsi="Times New Roman" w:cs="Times New Roman"/>
          <w:b/>
          <w:sz w:val="24"/>
        </w:rPr>
      </w:pPr>
    </w:p>
    <w:p w:rsidR="001678B0" w:rsidRPr="00A02ECB" w:rsidRDefault="004C3957" w:rsidP="004C3957">
      <w:pPr>
        <w:pStyle w:val="ListParagraph"/>
        <w:numPr>
          <w:ilvl w:val="0"/>
          <w:numId w:val="16"/>
        </w:numPr>
        <w:rPr>
          <w:rFonts w:ascii="Times New Roman" w:hAnsi="Times New Roman" w:cs="Times New Roman"/>
          <w:color w:val="000000"/>
          <w:sz w:val="22"/>
          <w:szCs w:val="22"/>
        </w:rPr>
      </w:pPr>
      <w:r w:rsidRPr="00A02ECB">
        <w:rPr>
          <w:rFonts w:ascii="Times New Roman" w:hAnsi="Times New Roman" w:cs="Times New Roman"/>
          <w:color w:val="000000"/>
          <w:sz w:val="22"/>
          <w:szCs w:val="22"/>
        </w:rPr>
        <w:t>Products – the allergy image is not updated when the pop-up opens. This will be fixed later.</w:t>
      </w:r>
    </w:p>
    <w:p w:rsidR="00DD037E" w:rsidRPr="00A02ECB" w:rsidRDefault="00DD037E">
      <w:pPr>
        <w:rPr>
          <w:rFonts w:ascii="Times New Roman" w:hAnsi="Times New Roman" w:cs="Times New Roman"/>
          <w:b/>
          <w:color w:val="000000"/>
          <w:sz w:val="22"/>
          <w:szCs w:val="22"/>
        </w:rPr>
      </w:pPr>
    </w:p>
    <w:p w:rsidR="001678B0" w:rsidRDefault="001678B0">
      <w:pPr>
        <w:rPr>
          <w:rStyle w:val="fontstyle01"/>
          <w:rFonts w:ascii="Times New Roman" w:hAnsi="Times New Roman" w:cs="Times New Roman"/>
          <w:b/>
          <w:sz w:val="24"/>
        </w:rPr>
      </w:pPr>
      <w:r w:rsidRPr="00A02ECB">
        <w:rPr>
          <w:rStyle w:val="fontstyle01"/>
          <w:rFonts w:ascii="Times New Roman" w:hAnsi="Times New Roman" w:cs="Times New Roman"/>
          <w:b/>
          <w:sz w:val="24"/>
        </w:rPr>
        <w:t>Widgets</w:t>
      </w:r>
      <w:r w:rsidR="008137C9">
        <w:rPr>
          <w:rStyle w:val="fontstyle01"/>
          <w:rFonts w:ascii="Times New Roman" w:hAnsi="Times New Roman" w:cs="Times New Roman"/>
          <w:b/>
          <w:sz w:val="24"/>
        </w:rPr>
        <w:t xml:space="preserve"> and jQuery</w:t>
      </w:r>
    </w:p>
    <w:p w:rsidR="00A02ECB" w:rsidRPr="00A02ECB" w:rsidRDefault="00A02ECB">
      <w:pPr>
        <w:rPr>
          <w:rStyle w:val="fontstyle01"/>
          <w:rFonts w:ascii="Times New Roman" w:hAnsi="Times New Roman" w:cs="Times New Roman"/>
          <w:b/>
          <w:sz w:val="24"/>
        </w:rPr>
      </w:pPr>
    </w:p>
    <w:p w:rsidR="00F010EE" w:rsidRPr="00A02ECB" w:rsidRDefault="00F010EE" w:rsidP="00F010EE">
      <w:pPr>
        <w:pStyle w:val="ListParagraph"/>
        <w:numPr>
          <w:ilvl w:val="0"/>
          <w:numId w:val="16"/>
        </w:numPr>
        <w:rPr>
          <w:rFonts w:ascii="Times New Roman" w:hAnsi="Times New Roman" w:cs="Times New Roman"/>
          <w:color w:val="000000"/>
          <w:sz w:val="22"/>
          <w:szCs w:val="22"/>
        </w:rPr>
      </w:pPr>
      <w:r w:rsidRPr="00A02ECB">
        <w:rPr>
          <w:rFonts w:ascii="Times New Roman" w:hAnsi="Times New Roman" w:cs="Times New Roman"/>
          <w:color w:val="000000"/>
          <w:sz w:val="22"/>
          <w:szCs w:val="22"/>
        </w:rPr>
        <w:t>Datepicker and wickedpicker widgets</w:t>
      </w:r>
    </w:p>
    <w:p w:rsidR="002F595D" w:rsidRPr="00A02ECB" w:rsidRDefault="002F595D" w:rsidP="00F010EE">
      <w:pPr>
        <w:pStyle w:val="ListParagraph"/>
        <w:numPr>
          <w:ilvl w:val="0"/>
          <w:numId w:val="16"/>
        </w:numPr>
        <w:rPr>
          <w:rFonts w:ascii="Times New Roman" w:hAnsi="Times New Roman" w:cs="Times New Roman"/>
          <w:color w:val="000000"/>
          <w:sz w:val="22"/>
          <w:szCs w:val="22"/>
        </w:rPr>
      </w:pPr>
      <w:r w:rsidRPr="00A02ECB">
        <w:rPr>
          <w:rFonts w:ascii="Times New Roman" w:hAnsi="Times New Roman" w:cs="Times New Roman"/>
          <w:color w:val="000000"/>
          <w:sz w:val="22"/>
          <w:szCs w:val="22"/>
        </w:rPr>
        <w:t>Back to top jQuery</w:t>
      </w:r>
    </w:p>
    <w:p w:rsidR="002F595D" w:rsidRPr="00A02ECB" w:rsidRDefault="00F010EE">
      <w:pPr>
        <w:rPr>
          <w:rFonts w:ascii="Times New Roman" w:hAnsi="Times New Roman" w:cs="Times New Roman"/>
          <w:color w:val="000000"/>
          <w:sz w:val="22"/>
          <w:szCs w:val="22"/>
        </w:rPr>
      </w:pPr>
      <w:r w:rsidRPr="00A02ECB">
        <w:rPr>
          <w:rFonts w:ascii="Times New Roman" w:hAnsi="Times New Roman" w:cs="Times New Roman"/>
          <w:color w:val="000000"/>
          <w:sz w:val="22"/>
          <w:szCs w:val="22"/>
        </w:rPr>
        <w:t>We added</w:t>
      </w:r>
      <w:r w:rsidR="00EC0137" w:rsidRPr="00A02ECB">
        <w:rPr>
          <w:rFonts w:ascii="Times New Roman" w:hAnsi="Times New Roman" w:cs="Times New Roman"/>
          <w:color w:val="000000"/>
          <w:sz w:val="22"/>
          <w:szCs w:val="22"/>
        </w:rPr>
        <w:t xml:space="preserve"> datepicker and wickedpicker widgets to the catering </w:t>
      </w:r>
      <w:r w:rsidR="002F595D" w:rsidRPr="00A02ECB">
        <w:rPr>
          <w:rFonts w:ascii="Times New Roman" w:hAnsi="Times New Roman" w:cs="Times New Roman"/>
          <w:color w:val="000000"/>
          <w:sz w:val="22"/>
          <w:szCs w:val="22"/>
        </w:rPr>
        <w:t>form</w:t>
      </w:r>
      <w:r w:rsidR="00EC0137" w:rsidRPr="00A02ECB">
        <w:rPr>
          <w:rFonts w:ascii="Times New Roman" w:hAnsi="Times New Roman" w:cs="Times New Roman"/>
          <w:color w:val="000000"/>
          <w:sz w:val="22"/>
          <w:szCs w:val="22"/>
        </w:rPr>
        <w:t xml:space="preserve"> for the 'Date of Event' and time fields (start and end times) respectively.</w:t>
      </w:r>
      <w:r w:rsidR="002F595D" w:rsidRPr="00A02ECB">
        <w:rPr>
          <w:rFonts w:ascii="Times New Roman" w:hAnsi="Times New Roman" w:cs="Times New Roman"/>
          <w:color w:val="000000"/>
          <w:sz w:val="22"/>
          <w:szCs w:val="22"/>
        </w:rPr>
        <w:t xml:space="preserve"> As there are multiple ways to input a date or time </w:t>
      </w:r>
      <w:r w:rsidR="002F595D" w:rsidRPr="00A02ECB">
        <w:rPr>
          <w:rFonts w:ascii="Times New Roman" w:hAnsi="Times New Roman" w:cs="Times New Roman"/>
          <w:color w:val="000000"/>
          <w:sz w:val="22"/>
          <w:szCs w:val="22"/>
        </w:rPr>
        <w:t>(March-03-2017, 2017/03/03, 8:00 AM, 8AM, etc)</w:t>
      </w:r>
      <w:r w:rsidR="002F595D" w:rsidRPr="00A02ECB">
        <w:rPr>
          <w:rFonts w:ascii="Times New Roman" w:hAnsi="Times New Roman" w:cs="Times New Roman"/>
          <w:color w:val="000000"/>
          <w:sz w:val="22"/>
          <w:szCs w:val="22"/>
        </w:rPr>
        <w:t>, w</w:t>
      </w:r>
      <w:r w:rsidR="002F595D" w:rsidRPr="00A02ECB">
        <w:rPr>
          <w:rFonts w:ascii="Times New Roman" w:hAnsi="Times New Roman" w:cs="Times New Roman"/>
          <w:color w:val="000000"/>
          <w:sz w:val="22"/>
          <w:szCs w:val="22"/>
        </w:rPr>
        <w:t xml:space="preserve">e wanted to make the process as quick and seamless for </w:t>
      </w:r>
      <w:r w:rsidR="00044D3A" w:rsidRPr="00A02ECB">
        <w:rPr>
          <w:rFonts w:ascii="Times New Roman" w:hAnsi="Times New Roman" w:cs="Times New Roman"/>
          <w:color w:val="000000"/>
          <w:sz w:val="22"/>
          <w:szCs w:val="22"/>
        </w:rPr>
        <w:t>both the users and the web developer</w:t>
      </w:r>
      <w:r w:rsidR="002F595D" w:rsidRPr="00A02ECB">
        <w:rPr>
          <w:rFonts w:ascii="Times New Roman" w:hAnsi="Times New Roman" w:cs="Times New Roman"/>
          <w:color w:val="000000"/>
          <w:sz w:val="22"/>
          <w:szCs w:val="22"/>
        </w:rPr>
        <w:t>. Users can easily see which month and day</w:t>
      </w:r>
      <w:r w:rsidR="00B46386" w:rsidRPr="00A02ECB">
        <w:rPr>
          <w:rFonts w:ascii="Times New Roman" w:hAnsi="Times New Roman" w:cs="Times New Roman"/>
          <w:color w:val="000000"/>
          <w:sz w:val="22"/>
          <w:szCs w:val="22"/>
        </w:rPr>
        <w:t xml:space="preserve"> of the week they have selected,</w:t>
      </w:r>
      <w:r w:rsidR="002F595D" w:rsidRPr="00A02ECB">
        <w:rPr>
          <w:rFonts w:ascii="Times New Roman" w:hAnsi="Times New Roman" w:cs="Times New Roman"/>
          <w:color w:val="000000"/>
          <w:sz w:val="22"/>
          <w:szCs w:val="22"/>
        </w:rPr>
        <w:t xml:space="preserve"> and they have a good variety of choice for times without having to scroll through a long list of start and end times.</w:t>
      </w:r>
      <w:r w:rsidR="00044D3A" w:rsidRPr="00A02ECB">
        <w:rPr>
          <w:rFonts w:ascii="Times New Roman" w:hAnsi="Times New Roman" w:cs="Times New Roman"/>
          <w:color w:val="000000"/>
          <w:sz w:val="22"/>
          <w:szCs w:val="22"/>
        </w:rPr>
        <w:t xml:space="preserve"> The web developer can operate on a standardized format for date and time.</w:t>
      </w:r>
    </w:p>
    <w:p w:rsidR="00F010EE" w:rsidRPr="00A02ECB" w:rsidRDefault="00F010EE" w:rsidP="00BE3373">
      <w:pPr>
        <w:rPr>
          <w:rFonts w:ascii="Times New Roman" w:hAnsi="Times New Roman" w:cs="Times New Roman"/>
          <w:color w:val="000000"/>
          <w:sz w:val="22"/>
          <w:szCs w:val="22"/>
        </w:rPr>
      </w:pPr>
    </w:p>
    <w:p w:rsidR="002F595D" w:rsidRPr="00A02ECB" w:rsidRDefault="002F595D" w:rsidP="00BE337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We added a back-to-top button with jQuery to every page, to enhance the user experience with long pages such as catering and products.</w:t>
      </w:r>
      <w:r w:rsidR="00F7246E" w:rsidRPr="00A02ECB">
        <w:rPr>
          <w:rFonts w:ascii="Times New Roman" w:hAnsi="Times New Roman" w:cs="Times New Roman"/>
          <w:color w:val="000000"/>
          <w:sz w:val="22"/>
          <w:szCs w:val="22"/>
        </w:rPr>
        <w:t xml:space="preserve"> This will save the u</w:t>
      </w:r>
      <w:r w:rsidR="002E08EE" w:rsidRPr="00A02ECB">
        <w:rPr>
          <w:rFonts w:ascii="Times New Roman" w:hAnsi="Times New Roman" w:cs="Times New Roman"/>
          <w:color w:val="000000"/>
          <w:sz w:val="22"/>
          <w:szCs w:val="22"/>
        </w:rPr>
        <w:t>ser the effort of scrolling if they want to return to the top of the page.</w:t>
      </w:r>
    </w:p>
    <w:p w:rsidR="002E08EE" w:rsidRPr="00A02ECB" w:rsidRDefault="002E08EE" w:rsidP="00BE3373">
      <w:pPr>
        <w:rPr>
          <w:rFonts w:ascii="Times New Roman" w:hAnsi="Times New Roman" w:cs="Times New Roman"/>
          <w:b/>
          <w:color w:val="000000"/>
          <w:sz w:val="22"/>
          <w:szCs w:val="22"/>
        </w:rPr>
      </w:pPr>
    </w:p>
    <w:p w:rsidR="00BE3373" w:rsidRDefault="006116E3" w:rsidP="00BE3373">
      <w:pPr>
        <w:rPr>
          <w:rStyle w:val="fontstyle01"/>
          <w:rFonts w:ascii="Times New Roman" w:hAnsi="Times New Roman" w:cs="Times New Roman"/>
          <w:b/>
          <w:sz w:val="24"/>
        </w:rPr>
      </w:pPr>
      <w:r>
        <w:rPr>
          <w:rStyle w:val="fontstyle01"/>
          <w:rFonts w:ascii="Times New Roman" w:hAnsi="Times New Roman" w:cs="Times New Roman"/>
          <w:b/>
          <w:sz w:val="24"/>
        </w:rPr>
        <w:t>Testing With JavaScript D</w:t>
      </w:r>
      <w:r w:rsidR="00BE3373" w:rsidRPr="00A02ECB">
        <w:rPr>
          <w:rStyle w:val="fontstyle01"/>
          <w:rFonts w:ascii="Times New Roman" w:hAnsi="Times New Roman" w:cs="Times New Roman"/>
          <w:b/>
          <w:sz w:val="24"/>
        </w:rPr>
        <w:t>isabled</w:t>
      </w:r>
    </w:p>
    <w:p w:rsidR="00A02ECB" w:rsidRPr="00A02ECB" w:rsidRDefault="00A02ECB" w:rsidP="00BE3373">
      <w:pPr>
        <w:rPr>
          <w:rStyle w:val="fontstyle01"/>
          <w:rFonts w:ascii="Times New Roman" w:hAnsi="Times New Roman" w:cs="Times New Roman"/>
          <w:b/>
          <w:sz w:val="24"/>
        </w:rPr>
      </w:pPr>
    </w:p>
    <w:p w:rsidR="00BE3373" w:rsidRDefault="00BE337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All forms submit </w:t>
      </w:r>
      <w:r w:rsidR="009853DC" w:rsidRPr="00A02ECB">
        <w:rPr>
          <w:rFonts w:ascii="Times New Roman" w:hAnsi="Times New Roman" w:cs="Times New Roman"/>
          <w:color w:val="000000"/>
          <w:sz w:val="22"/>
          <w:szCs w:val="22"/>
        </w:rPr>
        <w:t xml:space="preserve">properly </w:t>
      </w:r>
      <w:r w:rsidRPr="00A02ECB">
        <w:rPr>
          <w:rFonts w:ascii="Times New Roman" w:hAnsi="Times New Roman" w:cs="Times New Roman"/>
          <w:color w:val="000000"/>
          <w:sz w:val="22"/>
          <w:szCs w:val="22"/>
        </w:rPr>
        <w:t>with JavaScript disabled.</w:t>
      </w:r>
    </w:p>
    <w:p w:rsidR="00DF03D4" w:rsidRDefault="00DF03D4">
      <w:pPr>
        <w:rPr>
          <w:rFonts w:ascii="Times New Roman" w:hAnsi="Times New Roman" w:cs="Times New Roman"/>
          <w:color w:val="000000"/>
          <w:sz w:val="22"/>
          <w:szCs w:val="22"/>
        </w:rPr>
      </w:pPr>
      <w:r>
        <w:rPr>
          <w:rFonts w:ascii="Times New Roman" w:hAnsi="Times New Roman" w:cs="Times New Roman"/>
          <w:color w:val="000000"/>
          <w:sz w:val="22"/>
          <w:szCs w:val="22"/>
        </w:rPr>
        <w:br w:type="page"/>
      </w:r>
    </w:p>
    <w:p w:rsidR="00B92458" w:rsidRDefault="00B92458" w:rsidP="00B92458">
      <w:pPr>
        <w:jc w:val="center"/>
      </w:pPr>
      <w:r>
        <w:rPr>
          <w:rFonts w:ascii="Times New Roman" w:eastAsia="Times New Roman" w:hAnsi="Times New Roman" w:cs="Times New Roman"/>
          <w:b/>
          <w:sz w:val="40"/>
          <w:szCs w:val="40"/>
        </w:rPr>
        <w:lastRenderedPageBreak/>
        <w:t>Appendix</w:t>
      </w:r>
    </w:p>
    <w:p w:rsidR="00B92458" w:rsidRPr="00272A34" w:rsidRDefault="00B92458" w:rsidP="00B92458">
      <w:pPr>
        <w:jc w:val="center"/>
      </w:pPr>
    </w:p>
    <w:p w:rsidR="00B92458" w:rsidRPr="004A0329" w:rsidRDefault="00B92458" w:rsidP="00B92458">
      <w:pPr>
        <w:pStyle w:val="Heading6"/>
        <w:rPr>
          <w:rFonts w:ascii="Times New Roman" w:eastAsia="Times New Roman" w:hAnsi="Times New Roman" w:cs="Times New Roman"/>
          <w:b/>
          <w:i/>
          <w:color w:val="auto"/>
          <w:sz w:val="32"/>
          <w:szCs w:val="32"/>
        </w:rPr>
      </w:pPr>
      <w:r w:rsidRPr="004A0329">
        <w:rPr>
          <w:rFonts w:ascii="Times New Roman" w:eastAsia="Times New Roman" w:hAnsi="Times New Roman" w:cs="Times New Roman"/>
          <w:b/>
          <w:color w:val="auto"/>
          <w:sz w:val="32"/>
          <w:szCs w:val="32"/>
        </w:rPr>
        <w:t>I. Website Design</w:t>
      </w:r>
    </w:p>
    <w:p w:rsidR="00B92458" w:rsidRPr="00030E33" w:rsidRDefault="00B92458" w:rsidP="00B92458">
      <w:pPr>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0" w:author="Ryan Liang" w:date="2017-01-30T12:54:00Z">
        <w:r w:rsidRPr="00030E33" w:rsidDel="007432CE">
          <w:rPr>
            <w:rFonts w:ascii="Times New Roman" w:eastAsia="Times New Roman" w:hAnsi="Times New Roman" w:cs="Times New Roman"/>
            <w:sz w:val="21"/>
            <w:szCs w:val="21"/>
          </w:rPr>
          <w:delText xml:space="preserve">bakery </w:delText>
        </w:r>
      </w:del>
      <w:ins w:id="1" w:author="Ryan Liang" w:date="2017-01-30T12:54:00Z">
        <w:r>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2" w:author="Ryan Liang" w:date="2017-01-30T12:55:00Z">
        <w:r w:rsidRPr="00030E33" w:rsidDel="007432CE">
          <w:rPr>
            <w:rFonts w:ascii="Times New Roman" w:eastAsia="Times New Roman" w:hAnsi="Times New Roman" w:cs="Times New Roman"/>
            <w:sz w:val="21"/>
            <w:szCs w:val="21"/>
          </w:rPr>
          <w:delText xml:space="preserve">and delivery are </w:delText>
        </w:r>
      </w:del>
      <w:ins w:id="3" w:author="Ryan Liang" w:date="2017-01-30T12:55:00Z">
        <w:r>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4"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5" w:author="Ryan Liang" w:date="2017-01-30T12:56:00Z">
        <w:r>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B92458" w:rsidRPr="00030E33" w:rsidRDefault="00B92458" w:rsidP="00B92458">
      <w:pPr>
        <w:jc w:val="both"/>
        <w:rPr>
          <w:sz w:val="21"/>
          <w:szCs w:val="21"/>
        </w:rPr>
      </w:pPr>
    </w:p>
    <w:p w:rsidR="00B92458" w:rsidRPr="00030E33" w:rsidDel="007432CE" w:rsidRDefault="00B92458" w:rsidP="00B92458">
      <w:pPr>
        <w:jc w:val="both"/>
        <w:rPr>
          <w:del w:id="6"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7" w:author="Ryan Liang" w:date="2017-01-30T12:57:00Z">
        <w:r>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8" w:author="Ryan Liang" w:date="2017-01-30T12:57:00Z">
        <w:r>
          <w:rPr>
            <w:rFonts w:ascii="Times New Roman" w:eastAsia="Times New Roman" w:hAnsi="Times New Roman" w:cs="Times New Roman"/>
            <w:sz w:val="21"/>
            <w:szCs w:val="21"/>
          </w:rPr>
          <w:t>in approximately two to three clicks</w:t>
        </w:r>
      </w:ins>
      <w:ins w:id="9" w:author="Ryan Liang" w:date="2017-01-30T12:58:00Z">
        <w:r>
          <w:rPr>
            <w:rFonts w:ascii="Times New Roman" w:eastAsia="Times New Roman" w:hAnsi="Times New Roman" w:cs="Times New Roman"/>
            <w:sz w:val="21"/>
            <w:szCs w:val="21"/>
          </w:rPr>
          <w:t>.</w:t>
        </w:r>
        <w:r w:rsidRPr="00030E33" w:rsidDel="007432CE">
          <w:rPr>
            <w:rFonts w:ascii="Times New Roman" w:eastAsia="Times New Roman" w:hAnsi="Times New Roman" w:cs="Times New Roman"/>
            <w:sz w:val="21"/>
            <w:szCs w:val="21"/>
          </w:rPr>
          <w:t xml:space="preserve"> </w:t>
        </w:r>
      </w:ins>
      <w:del w:id="10"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92458" w:rsidRDefault="00B92458" w:rsidP="00B92458">
      <w:pPr>
        <w:jc w:val="both"/>
        <w:rPr>
          <w:sz w:val="21"/>
          <w:szCs w:val="21"/>
        </w:rPr>
      </w:pP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92458" w:rsidRPr="00030E33" w:rsidRDefault="00B92458" w:rsidP="00B92458">
      <w:pPr>
        <w:jc w:val="both"/>
        <w:rPr>
          <w:rFonts w:ascii="Times New Roman" w:eastAsia="Times New Roman" w:hAnsi="Times New Roman" w:cs="Times New Roman"/>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lastRenderedPageBreak/>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Ugly Cake Shop - </w:t>
      </w:r>
      <w:hyperlink r:id="rId8">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Saint Germain Bakery - </w:t>
      </w:r>
      <w:hyperlink r:id="rId9">
        <w:r w:rsidRPr="00030E33">
          <w:rPr>
            <w:rFonts w:ascii="Times New Roman" w:eastAsia="Times New Roman" w:hAnsi="Times New Roman" w:cs="Times New Roman"/>
            <w:sz w:val="21"/>
            <w:szCs w:val="21"/>
          </w:rPr>
          <w:t>http://www.saintgermainbakery.com/</w:t>
        </w:r>
      </w:hyperlink>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92458" w:rsidRPr="00030E33" w:rsidRDefault="00B92458" w:rsidP="00B92458">
      <w:pPr>
        <w:jc w:val="both"/>
        <w:rPr>
          <w:rFonts w:ascii="Times New Roman" w:eastAsia="Times New Roman" w:hAnsi="Times New Roman" w:cs="Times New Roman"/>
          <w:b/>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1"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92458" w:rsidRDefault="00B92458" w:rsidP="00B92458">
      <w:pPr>
        <w:jc w:val="both"/>
        <w:rPr>
          <w:ins w:id="12" w:author="Ryan Liang" w:date="2017-01-30T12:45:00Z"/>
          <w:sz w:val="21"/>
          <w:szCs w:val="21"/>
        </w:rPr>
      </w:pPr>
    </w:p>
    <w:p w:rsidR="00B92458" w:rsidRPr="00334D1F" w:rsidRDefault="00B92458" w:rsidP="00B92458">
      <w:pPr>
        <w:jc w:val="both"/>
        <w:rPr>
          <w:ins w:id="13" w:author="Ryan Liang" w:date="2017-01-30T12:51:00Z"/>
          <w:rFonts w:ascii="Times New Roman" w:hAnsi="Times New Roman" w:cs="Times New Roman"/>
          <w:color w:val="353535"/>
          <w:sz w:val="20"/>
          <w:szCs w:val="20"/>
          <w:shd w:val="clear" w:color="auto" w:fill="FAFAFA"/>
        </w:rPr>
      </w:pPr>
      <w:ins w:id="14"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5" w:author="Ryan Liang" w:date="2017-01-30T12:47:00Z">
        <w:r w:rsidRPr="00334D1F">
          <w:rPr>
            <w:rFonts w:ascii="Times New Roman" w:hAnsi="Times New Roman" w:cs="Times New Roman"/>
            <w:sz w:val="21"/>
            <w:szCs w:val="21"/>
          </w:rPr>
          <w:t xml:space="preserve">have decided to </w:t>
        </w:r>
      </w:ins>
      <w:ins w:id="16" w:author="Ryan Liang" w:date="2017-01-30T12:50:00Z">
        <w:r w:rsidRPr="00334D1F">
          <w:rPr>
            <w:rFonts w:ascii="Times New Roman" w:hAnsi="Times New Roman" w:cs="Times New Roman"/>
            <w:sz w:val="21"/>
            <w:szCs w:val="21"/>
          </w:rPr>
          <w:t xml:space="preserve">focus our attention to </w:t>
        </w:r>
      </w:ins>
      <w:ins w:id="17" w:author="Ryan Liang" w:date="2017-01-30T12:49:00Z">
        <w:r w:rsidRPr="00334D1F">
          <w:rPr>
            <w:rFonts w:ascii="Times New Roman" w:hAnsi="Times New Roman" w:cs="Times New Roman"/>
            <w:sz w:val="21"/>
            <w:szCs w:val="21"/>
          </w:rPr>
          <w:t xml:space="preserve">user registration so that they may </w:t>
        </w:r>
      </w:ins>
      <w:ins w:id="18" w:author="Ryan Liang" w:date="2017-01-30T12:51:00Z">
        <w:r w:rsidRPr="00334D1F">
          <w:rPr>
            <w:rFonts w:ascii="Times New Roman" w:hAnsi="Times New Roman" w:cs="Times New Roman"/>
            <w:sz w:val="21"/>
            <w:szCs w:val="21"/>
          </w:rPr>
          <w:t xml:space="preserve">login and </w:t>
        </w:r>
      </w:ins>
      <w:ins w:id="19" w:author="Ryan Liang" w:date="2017-01-30T12:49:00Z">
        <w:r w:rsidRPr="00334D1F">
          <w:rPr>
            <w:rFonts w:ascii="Times New Roman" w:hAnsi="Times New Roman" w:cs="Times New Roman"/>
            <w:sz w:val="21"/>
            <w:szCs w:val="21"/>
          </w:rPr>
          <w:t xml:space="preserve">save </w:t>
        </w:r>
      </w:ins>
      <w:ins w:id="20" w:author="Ryan Liang" w:date="2017-01-30T12:50:00Z">
        <w:r w:rsidRPr="00334D1F">
          <w:rPr>
            <w:rFonts w:ascii="Times New Roman" w:hAnsi="Times New Roman" w:cs="Times New Roman"/>
            <w:sz w:val="21"/>
            <w:szCs w:val="21"/>
          </w:rPr>
          <w:t>preferences</w:t>
        </w:r>
      </w:ins>
      <w:ins w:id="21" w:author="Eric Sy" w:date="2017-02-02T23:50:00Z">
        <w:r>
          <w:rPr>
            <w:rFonts w:ascii="Times New Roman" w:hAnsi="Times New Roman" w:cs="Times New Roman"/>
            <w:sz w:val="21"/>
            <w:szCs w:val="21"/>
          </w:rPr>
          <w:t xml:space="preserve"> on their user account</w:t>
        </w:r>
      </w:ins>
      <w:ins w:id="22" w:author="Ryan Liang" w:date="2017-01-30T12:50:00Z">
        <w:r w:rsidRPr="00334D1F">
          <w:rPr>
            <w:rFonts w:ascii="Times New Roman" w:hAnsi="Times New Roman" w:cs="Times New Roman"/>
            <w:sz w:val="21"/>
            <w:szCs w:val="21"/>
          </w:rPr>
          <w:t xml:space="preserve"> as well as comment on different products.</w:t>
        </w:r>
      </w:ins>
      <w:ins w:id="23" w:author="Eric Sy" w:date="2017-02-02T23:57:00Z">
        <w:r>
          <w:rPr>
            <w:rFonts w:ascii="Times New Roman" w:hAnsi="Times New Roman" w:cs="Times New Roman"/>
            <w:sz w:val="21"/>
            <w:szCs w:val="21"/>
          </w:rPr>
          <w:t xml:space="preserve"> C</w:t>
        </w:r>
      </w:ins>
      <w:ins w:id="24" w:author="Eric Sy" w:date="2017-02-02T23:52:00Z">
        <w:r>
          <w:rPr>
            <w:rFonts w:ascii="Times New Roman" w:hAnsi="Times New Roman" w:cs="Times New Roman"/>
            <w:sz w:val="21"/>
            <w:szCs w:val="21"/>
          </w:rPr>
          <w:t xml:space="preserve">omments </w:t>
        </w:r>
      </w:ins>
      <w:ins w:id="25" w:author="Eric Sy" w:date="2017-02-02T23:59:00Z">
        <w:r>
          <w:rPr>
            <w:rFonts w:ascii="Times New Roman" w:hAnsi="Times New Roman" w:cs="Times New Roman"/>
            <w:sz w:val="21"/>
            <w:szCs w:val="21"/>
          </w:rPr>
          <w:t xml:space="preserve">or critiques </w:t>
        </w:r>
      </w:ins>
      <w:ins w:id="26" w:author="Eric Sy" w:date="2017-02-02T23:58:00Z">
        <w:r>
          <w:rPr>
            <w:rFonts w:ascii="Times New Roman" w:hAnsi="Times New Roman" w:cs="Times New Roman"/>
            <w:sz w:val="21"/>
            <w:szCs w:val="21"/>
          </w:rPr>
          <w:t>can be written in the</w:t>
        </w:r>
      </w:ins>
      <w:ins w:id="27" w:author="Eric Sy" w:date="2017-02-02T23:52:00Z">
        <w:r>
          <w:rPr>
            <w:rFonts w:ascii="Times New Roman" w:hAnsi="Times New Roman" w:cs="Times New Roman"/>
            <w:sz w:val="21"/>
            <w:szCs w:val="21"/>
          </w:rPr>
          <w:t xml:space="preserve"> feedback </w:t>
        </w:r>
      </w:ins>
      <w:ins w:id="28" w:author="Eric Sy" w:date="2017-02-02T23:58:00Z">
        <w:r>
          <w:rPr>
            <w:rFonts w:ascii="Times New Roman" w:hAnsi="Times New Roman" w:cs="Times New Roman"/>
            <w:sz w:val="21"/>
            <w:szCs w:val="21"/>
          </w:rPr>
          <w:t>portion of</w:t>
        </w:r>
      </w:ins>
      <w:ins w:id="29" w:author="Eric Sy" w:date="2017-02-02T23:52:00Z">
        <w:r>
          <w:rPr>
            <w:rFonts w:ascii="Times New Roman" w:hAnsi="Times New Roman" w:cs="Times New Roman"/>
            <w:sz w:val="21"/>
            <w:szCs w:val="21"/>
          </w:rPr>
          <w:t xml:space="preserve"> the</w:t>
        </w:r>
      </w:ins>
      <w:ins w:id="30" w:author="Eric Sy" w:date="2017-02-02T23:48:00Z">
        <w:r>
          <w:rPr>
            <w:rFonts w:ascii="Times New Roman" w:hAnsi="Times New Roman" w:cs="Times New Roman"/>
            <w:sz w:val="21"/>
            <w:szCs w:val="21"/>
          </w:rPr>
          <w:t xml:space="preserve"> Contact Us </w:t>
        </w:r>
      </w:ins>
      <w:ins w:id="31" w:author="Eric Sy" w:date="2017-02-02T23:58:00Z">
        <w:r>
          <w:rPr>
            <w:rFonts w:ascii="Times New Roman" w:hAnsi="Times New Roman" w:cs="Times New Roman"/>
            <w:sz w:val="21"/>
            <w:szCs w:val="21"/>
          </w:rPr>
          <w:t>page</w:t>
        </w:r>
      </w:ins>
      <w:ins w:id="32" w:author="Eric Sy" w:date="2017-02-02T23:59:00Z">
        <w:r>
          <w:rPr>
            <w:rFonts w:ascii="Times New Roman" w:hAnsi="Times New Roman" w:cs="Times New Roman"/>
            <w:sz w:val="21"/>
            <w:szCs w:val="21"/>
          </w:rPr>
          <w:t xml:space="preserve"> </w:t>
        </w:r>
      </w:ins>
      <w:ins w:id="33" w:author="Eric Sy" w:date="2017-02-03T00:00:00Z">
        <w:r>
          <w:rPr>
            <w:rFonts w:ascii="Times New Roman" w:hAnsi="Times New Roman" w:cs="Times New Roman"/>
            <w:sz w:val="21"/>
            <w:szCs w:val="21"/>
          </w:rPr>
          <w:t>which</w:t>
        </w:r>
      </w:ins>
      <w:ins w:id="34" w:author="Eric Sy" w:date="2017-02-02T23:59:00Z">
        <w:r>
          <w:rPr>
            <w:rFonts w:ascii="Times New Roman" w:hAnsi="Times New Roman" w:cs="Times New Roman"/>
            <w:sz w:val="21"/>
            <w:szCs w:val="21"/>
          </w:rPr>
          <w:t xml:space="preserve"> will allow us to interact with our customers</w:t>
        </w:r>
      </w:ins>
      <w:ins w:id="35" w:author="Eric Sy" w:date="2017-02-03T00:06:00Z">
        <w:r>
          <w:rPr>
            <w:rFonts w:ascii="Times New Roman" w:hAnsi="Times New Roman" w:cs="Times New Roman"/>
            <w:sz w:val="21"/>
            <w:szCs w:val="21"/>
          </w:rPr>
          <w:t xml:space="preserve"> and improve the business</w:t>
        </w:r>
      </w:ins>
      <w:ins w:id="36" w:author="Eric Sy" w:date="2017-02-02T23:50:00Z">
        <w:r>
          <w:rPr>
            <w:rFonts w:ascii="Times New Roman" w:hAnsi="Times New Roman" w:cs="Times New Roman"/>
            <w:sz w:val="21"/>
            <w:szCs w:val="21"/>
          </w:rPr>
          <w:t>.</w:t>
        </w:r>
      </w:ins>
      <w:ins w:id="37" w:author="Eric Sy" w:date="2017-02-02T23:48:00Z">
        <w:r>
          <w:rPr>
            <w:rFonts w:ascii="Times New Roman" w:hAnsi="Times New Roman" w:cs="Times New Roman"/>
            <w:sz w:val="21"/>
            <w:szCs w:val="21"/>
          </w:rPr>
          <w:t xml:space="preserve"> </w:t>
        </w:r>
      </w:ins>
    </w:p>
    <w:p w:rsidR="00B92458" w:rsidRPr="00030E33" w:rsidRDefault="00B92458" w:rsidP="00B92458">
      <w:pPr>
        <w:jc w:val="both"/>
        <w:rPr>
          <w:sz w:val="21"/>
          <w:szCs w:val="21"/>
        </w:rPr>
      </w:pPr>
    </w:p>
    <w:p w:rsidR="00B92458" w:rsidRPr="004A0329" w:rsidRDefault="00B92458" w:rsidP="00B92458">
      <w:pPr>
        <w:pStyle w:val="Heading7"/>
        <w:rPr>
          <w:sz w:val="24"/>
          <w:szCs w:val="24"/>
        </w:rPr>
      </w:pPr>
      <w:r w:rsidRPr="004A0329">
        <w:rPr>
          <w:rFonts w:ascii="Times New Roman" w:eastAsia="Times New Roman" w:hAnsi="Times New Roman" w:cs="Times New Roman"/>
          <w:b/>
          <w:i w:val="0"/>
          <w:color w:val="auto"/>
          <w:sz w:val="24"/>
          <w:szCs w:val="24"/>
        </w:rPr>
        <w:t>Project Plan</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92458" w:rsidRPr="00030E33" w:rsidRDefault="00B92458" w:rsidP="00B92458">
      <w:pPr>
        <w:jc w:val="both"/>
        <w:rPr>
          <w:sz w:val="21"/>
          <w:szCs w:val="21"/>
        </w:rPr>
      </w:pPr>
    </w:p>
    <w:p w:rsidR="00B92458"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w:t>
      </w:r>
      <w:r w:rsidRPr="00030E33">
        <w:rPr>
          <w:rFonts w:ascii="Times New Roman" w:eastAsia="Times New Roman" w:hAnsi="Times New Roman" w:cs="Times New Roman"/>
          <w:sz w:val="21"/>
          <w:szCs w:val="21"/>
        </w:rPr>
        <w:lastRenderedPageBreak/>
        <w:t>divide and complete the work so that the project is not postponed. All components of our project will be available through shareable mediums such as Google Drive and GitHub</w:t>
      </w:r>
      <w:ins w:id="38" w:author="Ryan Liang" w:date="2017-01-30T12:53:00Z">
        <w:r>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t>II</w:t>
      </w:r>
      <w:r w:rsidRPr="004A0329">
        <w:rPr>
          <w:rFonts w:ascii="Times New Roman" w:eastAsia="Times New Roman" w:hAnsi="Times New Roman" w:cs="Times New Roman"/>
          <w:b/>
          <w:color w:val="auto"/>
          <w:sz w:val="32"/>
          <w:szCs w:val="32"/>
        </w:rPr>
        <w:t xml:space="preserve">. </w:t>
      </w:r>
      <w:r w:rsidRPr="002C4873">
        <w:rPr>
          <w:rFonts w:ascii="Times New Roman" w:eastAsia="Times New Roman" w:hAnsi="Times New Roman" w:cs="Times New Roman"/>
          <w:b/>
          <w:color w:val="auto"/>
          <w:sz w:val="32"/>
          <w:szCs w:val="32"/>
        </w:rPr>
        <w:t>Site Map and Page Design</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35pt;height:300.9pt" o:ole="">
            <v:imagedata r:id="rId10" o:title=""/>
          </v:shape>
          <o:OLEObject Type="Embed" ProgID="Visio.Drawing.15" ShapeID="_x0000_i1025" DrawAspect="Content" ObjectID="_1551801795" r:id="rId1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12"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40" w:author="Eric Sy" w:date="2017-02-17T00:17:00Z"/>
          <w:rFonts w:ascii="Times New Roman" w:eastAsia="Times New Roman" w:hAnsi="Times New Roman" w:cs="Times New Roman"/>
          <w:sz w:val="21"/>
          <w:szCs w:val="21"/>
        </w:rPr>
      </w:pPr>
      <w:ins w:id="41" w:author="Eric Sy" w:date="2017-02-17T00:19:00Z">
        <w:r>
          <w:rPr>
            <w:rFonts w:ascii="Times New Roman" w:eastAsia="Times New Roman" w:hAnsi="Times New Roman" w:cs="Times New Roman"/>
            <w:sz w:val="21"/>
            <w:szCs w:val="21"/>
          </w:rPr>
          <w:t>Without question, the topic that required the most debate was the color scheme</w:t>
        </w:r>
      </w:ins>
      <w:ins w:id="42" w:author="Eric Sy" w:date="2017-02-17T00:26:00Z">
        <w:r>
          <w:rPr>
            <w:rFonts w:ascii="Times New Roman" w:eastAsia="Times New Roman" w:hAnsi="Times New Roman" w:cs="Times New Roman"/>
            <w:sz w:val="21"/>
            <w:szCs w:val="21"/>
          </w:rPr>
          <w:t xml:space="preserve"> as e</w:t>
        </w:r>
      </w:ins>
      <w:ins w:id="43" w:author="Eric Sy" w:date="2017-02-17T00:20:00Z">
        <w:r>
          <w:rPr>
            <w:rFonts w:ascii="Times New Roman" w:eastAsia="Times New Roman" w:hAnsi="Times New Roman" w:cs="Times New Roman"/>
            <w:sz w:val="21"/>
            <w:szCs w:val="21"/>
          </w:rPr>
          <w:t>ach member had their own preference— some lik</w:t>
        </w:r>
      </w:ins>
      <w:ins w:id="44" w:author="Eric Sy" w:date="2017-02-17T00:21:00Z">
        <w:r>
          <w:rPr>
            <w:rFonts w:ascii="Times New Roman" w:eastAsia="Times New Roman" w:hAnsi="Times New Roman" w:cs="Times New Roman"/>
            <w:sz w:val="21"/>
            <w:szCs w:val="21"/>
          </w:rPr>
          <w:t>ed</w:t>
        </w:r>
      </w:ins>
      <w:ins w:id="45" w:author="Eric Sy" w:date="2017-02-17T00:20:00Z">
        <w:r>
          <w:rPr>
            <w:rFonts w:ascii="Times New Roman" w:eastAsia="Times New Roman" w:hAnsi="Times New Roman" w:cs="Times New Roman"/>
            <w:sz w:val="21"/>
            <w:szCs w:val="21"/>
          </w:rPr>
          <w:t xml:space="preserve"> </w:t>
        </w:r>
      </w:ins>
      <w:ins w:id="46" w:author="Eric Sy" w:date="2017-02-17T00:21:00Z">
        <w:r>
          <w:rPr>
            <w:rFonts w:ascii="Times New Roman" w:eastAsia="Times New Roman" w:hAnsi="Times New Roman" w:cs="Times New Roman"/>
            <w:sz w:val="21"/>
            <w:szCs w:val="21"/>
          </w:rPr>
          <w:t>having many</w:t>
        </w:r>
      </w:ins>
      <w:ins w:id="47" w:author="Eric Sy" w:date="2017-02-17T00:17:00Z">
        <w:r>
          <w:rPr>
            <w:rFonts w:ascii="Times New Roman" w:eastAsia="Times New Roman" w:hAnsi="Times New Roman" w:cs="Times New Roman"/>
            <w:sz w:val="21"/>
            <w:szCs w:val="21"/>
          </w:rPr>
          <w:t xml:space="preserve"> bright colors</w:t>
        </w:r>
      </w:ins>
      <w:ins w:id="48" w:author="Eric Sy" w:date="2017-02-17T00:18:00Z">
        <w:r>
          <w:rPr>
            <w:rFonts w:ascii="Times New Roman" w:eastAsia="Times New Roman" w:hAnsi="Times New Roman" w:cs="Times New Roman"/>
            <w:sz w:val="21"/>
            <w:szCs w:val="21"/>
          </w:rPr>
          <w:t xml:space="preserve"> while others </w:t>
        </w:r>
      </w:ins>
      <w:ins w:id="49" w:author="Eric Sy" w:date="2017-02-17T00:21:00Z">
        <w:r>
          <w:rPr>
            <w:rFonts w:ascii="Times New Roman" w:eastAsia="Times New Roman" w:hAnsi="Times New Roman" w:cs="Times New Roman"/>
            <w:sz w:val="21"/>
            <w:szCs w:val="21"/>
          </w:rPr>
          <w:t>preferred</w:t>
        </w:r>
      </w:ins>
      <w:ins w:id="50" w:author="Eric Sy" w:date="2017-02-17T00:18:00Z">
        <w:r>
          <w:rPr>
            <w:rFonts w:ascii="Times New Roman" w:eastAsia="Times New Roman" w:hAnsi="Times New Roman" w:cs="Times New Roman"/>
            <w:sz w:val="21"/>
            <w:szCs w:val="21"/>
          </w:rPr>
          <w:t xml:space="preserve"> simple 2-tone websites</w:t>
        </w:r>
      </w:ins>
      <w:ins w:id="51" w:author="Eric Sy" w:date="2017-02-17T00:20:00Z">
        <w:r>
          <w:rPr>
            <w:rFonts w:ascii="Times New Roman" w:eastAsia="Times New Roman" w:hAnsi="Times New Roman" w:cs="Times New Roman"/>
            <w:sz w:val="21"/>
            <w:szCs w:val="21"/>
          </w:rPr>
          <w:t>.</w:t>
        </w:r>
      </w:ins>
      <w:ins w:id="52" w:author="Eric Sy" w:date="2017-02-17T00:21:00Z">
        <w:r>
          <w:rPr>
            <w:rFonts w:ascii="Times New Roman" w:eastAsia="Times New Roman" w:hAnsi="Times New Roman" w:cs="Times New Roman"/>
            <w:sz w:val="21"/>
            <w:szCs w:val="21"/>
          </w:rPr>
          <w:t xml:space="preserve"> </w:t>
        </w:r>
      </w:ins>
      <w:ins w:id="53" w:author="Eric Sy" w:date="2017-02-17T00:23:00Z">
        <w:r>
          <w:rPr>
            <w:rFonts w:ascii="Times New Roman" w:eastAsia="Times New Roman" w:hAnsi="Times New Roman" w:cs="Times New Roman"/>
            <w:sz w:val="21"/>
            <w:szCs w:val="21"/>
          </w:rPr>
          <w:t xml:space="preserve">In the end, we </w:t>
        </w:r>
      </w:ins>
      <w:ins w:id="54" w:author="Eric Sy" w:date="2017-02-17T00:24:00Z">
        <w:r>
          <w:rPr>
            <w:rFonts w:ascii="Times New Roman" w:eastAsia="Times New Roman" w:hAnsi="Times New Roman" w:cs="Times New Roman"/>
            <w:sz w:val="21"/>
            <w:szCs w:val="21"/>
          </w:rPr>
          <w:t>narrowed down our color choices to red</w:t>
        </w:r>
      </w:ins>
      <w:ins w:id="55" w:author="Eric Sy" w:date="2017-02-17T00:30:00Z">
        <w:r>
          <w:rPr>
            <w:rFonts w:ascii="Times New Roman" w:eastAsia="Times New Roman" w:hAnsi="Times New Roman" w:cs="Times New Roman"/>
            <w:sz w:val="21"/>
            <w:szCs w:val="21"/>
          </w:rPr>
          <w:t xml:space="preserve"> </w:t>
        </w:r>
      </w:ins>
      <w:ins w:id="56" w:author="Eric Sy" w:date="2017-02-17T00:32:00Z">
        <w:r>
          <w:rPr>
            <w:rFonts w:ascii="Times New Roman" w:eastAsia="Times New Roman" w:hAnsi="Times New Roman" w:cs="Times New Roman"/>
            <w:sz w:val="21"/>
            <w:szCs w:val="21"/>
          </w:rPr>
          <w:t xml:space="preserve">and </w:t>
        </w:r>
      </w:ins>
      <w:ins w:id="57" w:author="Eric Sy" w:date="2017-02-17T00:24:00Z">
        <w:r>
          <w:rPr>
            <w:rFonts w:ascii="Times New Roman" w:eastAsia="Times New Roman" w:hAnsi="Times New Roman" w:cs="Times New Roman"/>
            <w:sz w:val="21"/>
            <w:szCs w:val="21"/>
          </w:rPr>
          <w:t>blue</w:t>
        </w:r>
      </w:ins>
      <w:ins w:id="58" w:author="Eric Sy" w:date="2017-02-17T00:32:00Z">
        <w:r>
          <w:rPr>
            <w:rFonts w:ascii="Times New Roman" w:eastAsia="Times New Roman" w:hAnsi="Times New Roman" w:cs="Times New Roman"/>
            <w:sz w:val="21"/>
            <w:szCs w:val="21"/>
          </w:rPr>
          <w:t>. The former represents passion and love while the latter</w:t>
        </w:r>
      </w:ins>
      <w:ins w:id="59" w:author="Eric Sy" w:date="2017-02-17T00:31:00Z">
        <w:r>
          <w:rPr>
            <w:rFonts w:ascii="Times New Roman" w:eastAsia="Times New Roman" w:hAnsi="Times New Roman" w:cs="Times New Roman"/>
            <w:sz w:val="21"/>
            <w:szCs w:val="21"/>
          </w:rPr>
          <w:t xml:space="preserve"> </w:t>
        </w:r>
      </w:ins>
      <w:ins w:id="60" w:author="Eric Sy" w:date="2017-02-17T00:32:00Z">
        <w:r>
          <w:rPr>
            <w:rFonts w:ascii="Times New Roman" w:eastAsia="Times New Roman" w:hAnsi="Times New Roman" w:cs="Times New Roman"/>
            <w:sz w:val="21"/>
            <w:szCs w:val="21"/>
          </w:rPr>
          <w:t xml:space="preserve">represents </w:t>
        </w:r>
      </w:ins>
      <w:ins w:id="61" w:author="Eric Sy" w:date="2017-02-17T00:31:00Z">
        <w:r>
          <w:rPr>
            <w:rFonts w:ascii="Times New Roman" w:eastAsia="Times New Roman" w:hAnsi="Times New Roman" w:cs="Times New Roman"/>
            <w:sz w:val="21"/>
            <w:szCs w:val="21"/>
          </w:rPr>
          <w:t>serenity</w:t>
        </w:r>
      </w:ins>
      <w:ins w:id="62" w:author="Eric Sy" w:date="2017-02-17T00:24:00Z">
        <w:r>
          <w:rPr>
            <w:rFonts w:ascii="Times New Roman" w:eastAsia="Times New Roman" w:hAnsi="Times New Roman" w:cs="Times New Roman"/>
            <w:sz w:val="21"/>
            <w:szCs w:val="21"/>
          </w:rPr>
          <w:t xml:space="preserve">. After browsing through many pictures of desserts, we noticed that </w:t>
        </w:r>
      </w:ins>
      <w:ins w:id="63" w:author="Eric Sy" w:date="2017-02-17T00:28:00Z">
        <w:r>
          <w:rPr>
            <w:rFonts w:ascii="Times New Roman" w:eastAsia="Times New Roman" w:hAnsi="Times New Roman" w:cs="Times New Roman"/>
            <w:sz w:val="21"/>
            <w:szCs w:val="21"/>
          </w:rPr>
          <w:t>many</w:t>
        </w:r>
      </w:ins>
      <w:ins w:id="64" w:author="Eric Sy" w:date="2017-02-17T00:24:00Z">
        <w:r>
          <w:rPr>
            <w:rFonts w:ascii="Times New Roman" w:eastAsia="Times New Roman" w:hAnsi="Times New Roman" w:cs="Times New Roman"/>
            <w:sz w:val="21"/>
            <w:szCs w:val="21"/>
          </w:rPr>
          <w:t xml:space="preserve"> </w:t>
        </w:r>
      </w:ins>
      <w:ins w:id="65" w:author="Eric Sy" w:date="2017-02-17T00:25:00Z">
        <w:r>
          <w:rPr>
            <w:rFonts w:ascii="Times New Roman" w:eastAsia="Times New Roman" w:hAnsi="Times New Roman" w:cs="Times New Roman"/>
            <w:sz w:val="21"/>
            <w:szCs w:val="21"/>
          </w:rPr>
          <w:t xml:space="preserve">photographs </w:t>
        </w:r>
      </w:ins>
      <w:ins w:id="66" w:author="Eric Sy" w:date="2017-02-17T00:27:00Z">
        <w:r>
          <w:rPr>
            <w:rFonts w:ascii="Times New Roman" w:eastAsia="Times New Roman" w:hAnsi="Times New Roman" w:cs="Times New Roman"/>
            <w:sz w:val="21"/>
            <w:szCs w:val="21"/>
          </w:rPr>
          <w:t xml:space="preserve">had </w:t>
        </w:r>
        <w:r>
          <w:rPr>
            <w:rFonts w:ascii="Times New Roman" w:eastAsia="Times New Roman" w:hAnsi="Times New Roman" w:cs="Times New Roman"/>
            <w:sz w:val="21"/>
            <w:szCs w:val="21"/>
          </w:rPr>
          <w:lastRenderedPageBreak/>
          <w:t>darker shades (chocolates)</w:t>
        </w:r>
      </w:ins>
      <w:ins w:id="67" w:author="Eric Sy" w:date="2017-02-17T00:28:00Z">
        <w:r>
          <w:rPr>
            <w:rFonts w:ascii="Times New Roman" w:eastAsia="Times New Roman" w:hAnsi="Times New Roman" w:cs="Times New Roman"/>
            <w:sz w:val="21"/>
            <w:szCs w:val="21"/>
          </w:rPr>
          <w:t xml:space="preserve">. We also noticed red more often (raspberries, strawberries, </w:t>
        </w:r>
      </w:ins>
      <w:ins w:id="68" w:author="Eric Sy" w:date="2017-02-17T00:29:00Z">
        <w:r>
          <w:rPr>
            <w:rFonts w:ascii="Times New Roman" w:eastAsia="Times New Roman" w:hAnsi="Times New Roman" w:cs="Times New Roman"/>
            <w:sz w:val="21"/>
            <w:szCs w:val="21"/>
          </w:rPr>
          <w:t xml:space="preserve">cherries </w:t>
        </w:r>
      </w:ins>
      <w:ins w:id="69" w:author="Eric Sy" w:date="2017-02-17T00:28:00Z">
        <w:r>
          <w:rPr>
            <w:rFonts w:ascii="Times New Roman" w:eastAsia="Times New Roman" w:hAnsi="Times New Roman" w:cs="Times New Roman"/>
            <w:sz w:val="21"/>
            <w:szCs w:val="21"/>
          </w:rPr>
          <w:t>etc.)</w:t>
        </w:r>
      </w:ins>
      <w:ins w:id="70" w:author="Eric Sy" w:date="2017-02-17T00:29:00Z">
        <w:r>
          <w:rPr>
            <w:rFonts w:ascii="Times New Roman" w:eastAsia="Times New Roman" w:hAnsi="Times New Roman" w:cs="Times New Roman"/>
            <w:sz w:val="21"/>
            <w:szCs w:val="21"/>
          </w:rPr>
          <w:t xml:space="preserve"> compared to blue (blueberries). These were the leading factors that helped </w:t>
        </w:r>
      </w:ins>
      <w:ins w:id="71" w:author="Eric Sy" w:date="2017-02-17T00:34:00Z">
        <w:r>
          <w:rPr>
            <w:rFonts w:ascii="Times New Roman" w:eastAsia="Times New Roman" w:hAnsi="Times New Roman" w:cs="Times New Roman"/>
            <w:sz w:val="21"/>
            <w:szCs w:val="21"/>
          </w:rPr>
          <w:t>us decide our current color scheme.</w:t>
        </w:r>
      </w:ins>
    </w:p>
    <w:p w:rsidR="00B92458" w:rsidRDefault="00B92458" w:rsidP="00B92458">
      <w:pPr>
        <w:jc w:val="both"/>
        <w:rPr>
          <w:ins w:id="72" w:author="Eric Sy" w:date="2017-02-17T00:17: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73" w:author="Eric Sy" w:date="2017-02-17T00:34:00Z">
        <w:r>
          <w:rPr>
            <w:rFonts w:ascii="Times New Roman" w:eastAsia="Times New Roman" w:hAnsi="Times New Roman" w:cs="Times New Roman"/>
            <w:sz w:val="21"/>
            <w:szCs w:val="21"/>
          </w:rPr>
          <w:t xml:space="preserve">From a design standpoint, the </w:t>
        </w:r>
      </w:ins>
      <w:del w:id="74" w:author="Eric Sy" w:date="2017-02-17T00:34:00Z">
        <w:r w:rsidRPr="009C2C01" w:rsidDel="00DE5948">
          <w:rPr>
            <w:rFonts w:ascii="Times New Roman" w:eastAsia="Times New Roman" w:hAnsi="Times New Roman" w:cs="Times New Roman"/>
            <w:sz w:val="21"/>
            <w:szCs w:val="21"/>
          </w:rPr>
          <w:delText>The</w:delText>
        </w:r>
      </w:del>
      <w:r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Pr>
          <w:rFonts w:ascii="Times New Roman" w:eastAsia="Times New Roman" w:hAnsi="Times New Roman" w:cs="Times New Roman"/>
          <w:sz w:val="21"/>
          <w:szCs w:val="21"/>
        </w:rPr>
        <w:t>header and footer will be dark</w:t>
      </w:r>
      <w:r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B92458" w:rsidRPr="002C4873" w:rsidRDefault="00B92458" w:rsidP="00B92458">
      <w:pPr>
        <w:jc w:val="both"/>
        <w:rPr>
          <w:rFonts w:ascii="Times New Roman" w:eastAsia="Times New Roman" w:hAnsi="Times New Roman" w:cs="Times New Roman"/>
          <w:sz w:val="21"/>
          <w:szCs w:val="21"/>
        </w:rPr>
      </w:pPr>
    </w:p>
    <w:p w:rsidR="00B92458" w:rsidRDefault="00B92458" w:rsidP="00B92458">
      <w:pPr>
        <w:keepNext/>
        <w:jc w:val="both"/>
      </w:pPr>
      <w:r w:rsidRPr="009C2C01">
        <w:rPr>
          <w:rFonts w:ascii="Times New Roman" w:eastAsia="Times New Roman" w:hAnsi="Times New Roman" w:cs="Times New Roman"/>
          <w:b/>
          <w:noProof/>
        </w:rPr>
        <w:drawing>
          <wp:inline distT="0" distB="0" distL="0" distR="0" wp14:anchorId="23B2F2CD" wp14:editId="23195DA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B92458" w:rsidRDefault="00B92458" w:rsidP="00B92458">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B92458" w:rsidRDefault="00B92458" w:rsidP="00B92458">
      <w:pPr>
        <w:jc w:val="both"/>
        <w:rPr>
          <w:ins w:id="75" w:author="Eric Sy" w:date="2017-02-17T00:34:00Z"/>
          <w:rFonts w:ascii="Times New Roman" w:eastAsia="Times New Roman" w:hAnsi="Times New Roman" w:cs="Times New Roman"/>
          <w:sz w:val="21"/>
          <w:szCs w:val="21"/>
        </w:rPr>
      </w:pPr>
      <w:ins w:id="76" w:author="Eric Sy" w:date="2017-02-17T00:38:00Z">
        <w:r>
          <w:rPr>
            <w:rFonts w:ascii="Times New Roman" w:eastAsia="Times New Roman" w:hAnsi="Times New Roman" w:cs="Times New Roman"/>
            <w:sz w:val="21"/>
            <w:szCs w:val="21"/>
          </w:rPr>
          <w:t>As this topic was a subject on much discussion and critique, p</w:t>
        </w:r>
      </w:ins>
      <w:ins w:id="77" w:author="Eric Sy" w:date="2017-02-17T00:34:00Z">
        <w:r>
          <w:rPr>
            <w:rFonts w:ascii="Times New Roman" w:eastAsia="Times New Roman" w:hAnsi="Times New Roman" w:cs="Times New Roman"/>
            <w:sz w:val="21"/>
            <w:szCs w:val="21"/>
          </w:rPr>
          <w:t xml:space="preserve">lease </w:t>
        </w:r>
      </w:ins>
      <w:ins w:id="78" w:author="Eric Sy" w:date="2017-02-17T00:35:00Z">
        <w:r>
          <w:rPr>
            <w:rFonts w:ascii="Times New Roman" w:eastAsia="Times New Roman" w:hAnsi="Times New Roman" w:cs="Times New Roman"/>
            <w:sz w:val="21"/>
            <w:szCs w:val="21"/>
          </w:rPr>
          <w:t>see</w:t>
        </w:r>
      </w:ins>
      <w:ins w:id="79" w:author="Eric Sy" w:date="2017-02-17T00:34:00Z">
        <w:r>
          <w:rPr>
            <w:rFonts w:ascii="Times New Roman" w:eastAsia="Times New Roman" w:hAnsi="Times New Roman" w:cs="Times New Roman"/>
            <w:sz w:val="21"/>
            <w:szCs w:val="21"/>
          </w:rPr>
          <w:t xml:space="preserve"> the A/B Testing section for notes on the color scheme.</w:t>
        </w:r>
      </w:ins>
      <w:ins w:id="80" w:author="Eric Sy" w:date="2017-02-17T00:38:00Z">
        <w:r>
          <w:rPr>
            <w:rFonts w:ascii="Times New Roman" w:eastAsia="Times New Roman" w:hAnsi="Times New Roman" w:cs="Times New Roman"/>
            <w:sz w:val="21"/>
            <w:szCs w:val="21"/>
          </w:rPr>
          <w:t xml:space="preserve"> It has been revised.</w:t>
        </w:r>
      </w:ins>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14" w:history="1">
        <w:r w:rsidRPr="001A4177">
          <w:rPr>
            <w:rStyle w:val="Hyperlink"/>
            <w:rFonts w:ascii="Times New Roman" w:eastAsia="Times New Roman" w:hAnsi="Times New Roman" w:cs="Times New Roman"/>
            <w:sz w:val="21"/>
            <w:szCs w:val="21"/>
          </w:rPr>
          <w:t>https://github.com/ericjsy/web-dev/tree/master/concept/wireframes</w:t>
        </w:r>
      </w:hyperlink>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81"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B92458" w:rsidRDefault="00B92458" w:rsidP="00B92458">
      <w:pPr>
        <w:jc w:val="both"/>
        <w:rPr>
          <w:ins w:id="82" w:author="Eric Sy" w:date="2017-02-17T00:36: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83"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4" w:author="Eric Sy" w:date="2017-02-17T00:46:00Z">
        <w:r>
          <w:rPr>
            <w:rFonts w:ascii="Times New Roman" w:eastAsia="Times New Roman" w:hAnsi="Times New Roman" w:cs="Times New Roman"/>
            <w:sz w:val="21"/>
            <w:szCs w:val="21"/>
          </w:rPr>
          <w:t xml:space="preserve"> since the creation of our template.html</w:t>
        </w:r>
      </w:ins>
      <w:ins w:id="85" w:author="Eric Sy" w:date="2017-02-17T00:36:00Z">
        <w:r>
          <w:rPr>
            <w:rFonts w:ascii="Times New Roman" w:eastAsia="Times New Roman" w:hAnsi="Times New Roman" w:cs="Times New Roman"/>
            <w:sz w:val="21"/>
            <w:szCs w:val="21"/>
          </w:rPr>
          <w:t>. It will retain some elements of fluid</w:t>
        </w:r>
      </w:ins>
      <w:ins w:id="86" w:author="Eric Sy" w:date="2017-02-17T00:37:00Z">
        <w:r>
          <w:rPr>
            <w:rFonts w:ascii="Times New Roman" w:eastAsia="Times New Roman" w:hAnsi="Times New Roman" w:cs="Times New Roman"/>
            <w:sz w:val="21"/>
            <w:szCs w:val="21"/>
          </w:rPr>
          <w:t>i</w:t>
        </w:r>
      </w:ins>
      <w:ins w:id="87" w:author="Eric Sy" w:date="2017-02-17T00:36:00Z">
        <w:r>
          <w:rPr>
            <w:rFonts w:ascii="Times New Roman" w:eastAsia="Times New Roman" w:hAnsi="Times New Roman" w:cs="Times New Roman"/>
            <w:sz w:val="21"/>
            <w:szCs w:val="21"/>
          </w:rPr>
          <w:t>ty</w:t>
        </w:r>
      </w:ins>
      <w:ins w:id="88" w:author="Eric Sy" w:date="2017-02-17T00:37:00Z">
        <w:r>
          <w:rPr>
            <w:rFonts w:ascii="Times New Roman" w:eastAsia="Times New Roman" w:hAnsi="Times New Roman" w:cs="Times New Roman"/>
            <w:sz w:val="21"/>
            <w:szCs w:val="21"/>
          </w:rPr>
          <w:t xml:space="preserve"> outlined above by setting the widths to percentage values.</w:t>
        </w:r>
      </w:ins>
      <w:ins w:id="89" w:author="Eric Sy" w:date="2017-02-17T00:36:00Z">
        <w:r>
          <w:rPr>
            <w:rFonts w:ascii="Times New Roman" w:eastAsia="Times New Roman" w:hAnsi="Times New Roman" w:cs="Times New Roman"/>
            <w:sz w:val="21"/>
            <w:szCs w:val="21"/>
          </w:rPr>
          <w:t xml:space="preserve"> </w:t>
        </w:r>
      </w:ins>
    </w:p>
    <w:p w:rsidR="00B92458" w:rsidRDefault="00B92458" w:rsidP="00B92458">
      <w:pPr>
        <w:jc w:val="both"/>
        <w:rPr>
          <w:rFonts w:ascii="Times New Roman" w:eastAsia="Times New Roman" w:hAnsi="Times New Roman" w:cs="Times New Roman"/>
          <w:sz w:val="21"/>
          <w:szCs w:val="21"/>
        </w:rPr>
      </w:pPr>
    </w:p>
    <w:p w:rsidR="00B92458" w:rsidRPr="004C4FDB"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B92458" w:rsidRDefault="00B92458" w:rsidP="00B92458">
      <w:pPr>
        <w:jc w:val="center"/>
        <w:rPr>
          <w:rFonts w:ascii="Times New Roman" w:eastAsia="Times New Roman" w:hAnsi="Times New Roman" w:cs="Times New Roman"/>
          <w:sz w:val="21"/>
          <w:szCs w:val="21"/>
        </w:rPr>
      </w:pPr>
      <w:r>
        <w:object w:dxaOrig="11241" w:dyaOrig="16193">
          <v:shape id="_x0000_i1026" type="#_x0000_t75" style="width:394.65pt;height:566.5pt" o:ole="">
            <v:imagedata r:id="rId15" o:title=""/>
          </v:shape>
          <o:OLEObject Type="Embed" ProgID="Visio.Drawing.15" ShapeID="_x0000_i1026" DrawAspect="Content" ObjectID="_1551801796" r:id="rId16"/>
        </w:object>
      </w:r>
    </w:p>
    <w:p w:rsidR="00B92458" w:rsidRPr="009C2C01"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t>About Us</w:t>
      </w:r>
    </w:p>
    <w:p w:rsidR="00B92458" w:rsidRPr="004C4FDB"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436" w:dyaOrig="16225">
          <v:shape id="_x0000_i1027" type="#_x0000_t75" style="width:400.1pt;height:567.15pt" o:ole="">
            <v:imagedata r:id="rId17" o:title=""/>
          </v:shape>
          <o:OLEObject Type="Embed" ProgID="Visio.Drawing.15" ShapeID="_x0000_i1027" DrawAspect="Content" ObjectID="_1551801797" r:id="rId18"/>
        </w:object>
      </w:r>
    </w:p>
    <w:p w:rsidR="00B92458" w:rsidRDefault="00B92458" w:rsidP="00B92458">
      <w:pPr>
        <w:jc w:val="both"/>
        <w:rPr>
          <w:rFonts w:ascii="Times New Roman" w:eastAsia="Times New Roman" w:hAnsi="Times New Roman" w:cs="Times New Roman"/>
          <w:sz w:val="21"/>
          <w:szCs w:val="21"/>
        </w:rPr>
      </w:pPr>
    </w:p>
    <w:p w:rsidR="00B92458" w:rsidRPr="001E3C54" w:rsidRDefault="00B92458" w:rsidP="00B92458">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t>Testimonials</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sign of any good business is through customer testimonials. We would like to showcase the support of our valued customers on this page. Each testimonial will consist of an image, a block quote and a simple five-star </w:t>
      </w:r>
      <w:r w:rsidRPr="007D1069">
        <w:rPr>
          <w:rFonts w:ascii="Times New Roman" w:eastAsia="Times New Roman" w:hAnsi="Times New Roman" w:cs="Times New Roman"/>
          <w:sz w:val="21"/>
          <w:szCs w:val="21"/>
        </w:rPr>
        <w:lastRenderedPageBreak/>
        <w:t>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241" w:dyaOrig="16224">
          <v:shape id="_x0000_i1028" type="#_x0000_t75" style="width:394.65pt;height:567.15pt" o:ole="">
            <v:imagedata r:id="rId19" o:title=""/>
          </v:shape>
          <o:OLEObject Type="Embed" ProgID="Visio.Drawing.15" ShapeID="_x0000_i1028" DrawAspect="Content" ObjectID="_1551801798" r:id="rId20"/>
        </w:object>
      </w:r>
    </w:p>
    <w:p w:rsidR="00B92458" w:rsidRDefault="00B92458" w:rsidP="00B92458">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t>Products</w:t>
      </w:r>
    </w:p>
    <w:p w:rsidR="00B92458" w:rsidRPr="008A0465"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lastRenderedPageBreak/>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196" w:dyaOrig="16110">
          <v:shape id="_x0000_i1029" type="#_x0000_t75" style="width:374.25pt;height:537.95pt;mso-position-horizontal:absolute" o:ole="">
            <v:imagedata r:id="rId21" o:title=""/>
          </v:shape>
          <o:OLEObject Type="Embed" ProgID="Visio.Drawing.15" ShapeID="_x0000_i1029" DrawAspect="Content" ObjectID="_1551801799" r:id="rId2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r>
        <w:object w:dxaOrig="15646" w:dyaOrig="7851">
          <v:shape id="_x0000_i1030" type="#_x0000_t75" style="width:451.7pt;height:225.5pt" o:ole="">
            <v:imagedata r:id="rId23" o:title=""/>
          </v:shape>
          <o:OLEObject Type="Embed" ProgID="Visio.Drawing.15" ShapeID="_x0000_i1030" DrawAspect="Content" ObjectID="_1551801800" r:id="rId24"/>
        </w:objec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Pr="000A76CF" w:rsidRDefault="00B92458" w:rsidP="00B92458">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t>Catering</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 xml:space="preserve">complete the form as quickly and accurately as possible. We do not want this process to be frustrating so the form is partitioned into three clear </w:t>
      </w:r>
      <w:r w:rsidRPr="007D1069">
        <w:rPr>
          <w:rFonts w:ascii="Times New Roman" w:eastAsia="Times New Roman" w:hAnsi="Times New Roman" w:cs="Times New Roman"/>
          <w:sz w:val="21"/>
          <w:szCs w:val="21"/>
        </w:rPr>
        <w:lastRenderedPageBreak/>
        <w:t xml:space="preserve">sub-sections. The fields are in a logical, step-wise order, the required information is clearly indicated and the text boxes for user input are in close proximity. </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714" w:dyaOrig="16225">
          <v:shape id="_x0000_i1031" type="#_x0000_t75" style="width:408.9pt;height:567.15pt" o:ole="">
            <v:imagedata r:id="rId25" o:title=""/>
          </v:shape>
          <o:OLEObject Type="Embed" ProgID="Visio.Drawing.15" ShapeID="_x0000_i1031" DrawAspect="Content" ObjectID="_1551801801" r:id="rId26"/>
        </w:object>
      </w:r>
    </w:p>
    <w:p w:rsidR="00B92458" w:rsidRPr="00C60C0C" w:rsidRDefault="00B92458" w:rsidP="00B92458">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t>Contact Us</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lastRenderedPageBreak/>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252" w:dyaOrig="16207">
          <v:shape id="_x0000_i1032" type="#_x0000_t75" style="width:393.3pt;height:567.15pt" o:ole="">
            <v:imagedata r:id="rId27" o:title=""/>
          </v:shape>
          <o:OLEObject Type="Embed" ProgID="Visio.Drawing.15" ShapeID="_x0000_i1032" DrawAspect="Content" ObjectID="_1551801802" r:id="rId28"/>
        </w:object>
      </w:r>
    </w:p>
    <w:p w:rsidR="00B92458" w:rsidRPr="007D1069" w:rsidRDefault="00B92458" w:rsidP="00B92458">
      <w:pPr>
        <w:jc w:val="both"/>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Cart</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 or remove the item altogether.</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734" w:dyaOrig="16243">
          <v:shape id="_x0000_i1033" type="#_x0000_t75" style="width:410.25pt;height:567.15pt" o:ole="">
            <v:imagedata r:id="rId29" o:title=""/>
          </v:shape>
          <o:OLEObject Type="Embed" ProgID="Visio.Drawing.15" ShapeID="_x0000_i1033" DrawAspect="Content" ObjectID="_1551801803" r:id="rId30"/>
        </w:object>
      </w:r>
    </w:p>
    <w:p w:rsidR="00B92458" w:rsidRPr="007D1069" w:rsidRDefault="00B92458" w:rsidP="00B92458">
      <w:pPr>
        <w:jc w:val="both"/>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Checkout</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w:t>
      </w:r>
      <w:r w:rsidRPr="007D1069">
        <w:rPr>
          <w:rFonts w:ascii="Times New Roman" w:eastAsia="Times New Roman" w:hAnsi="Times New Roman" w:cs="Times New Roman"/>
          <w:sz w:val="21"/>
          <w:szCs w:val="21"/>
        </w:rPr>
        <w:lastRenderedPageBreak/>
        <w:t xml:space="preserve">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Pr="007D1069">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255" w:dyaOrig="16215">
          <v:shape id="_x0000_i1034" type="#_x0000_t75" style="width:392.6pt;height:566.5pt" o:ole="">
            <v:imagedata r:id="rId31" o:title=""/>
          </v:shape>
          <o:OLEObject Type="Embed" ProgID="Visio.Drawing.15" ShapeID="_x0000_i1034" DrawAspect="Content" ObjectID="_1551801804" r:id="rId3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B92458" w:rsidRDefault="00B92458" w:rsidP="00B92458">
      <w:pPr>
        <w:jc w:val="both"/>
        <w:rPr>
          <w:rFonts w:ascii="Times New Roman" w:eastAsia="Times New Roman" w:hAnsi="Times New Roman" w:cs="Times New Roman"/>
          <w:b/>
          <w:sz w:val="21"/>
          <w:szCs w:val="21"/>
        </w:rPr>
      </w:pPr>
    </w:p>
    <w:p w:rsidR="00B92458" w:rsidRPr="002E019F" w:rsidRDefault="00B92458" w:rsidP="00B92458">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lastRenderedPageBreak/>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Pr>
          <w:rFonts w:ascii="Times New Roman" w:eastAsia="Times New Roman" w:hAnsi="Times New Roman" w:cs="Times New Roman"/>
          <w:sz w:val="21"/>
          <w:szCs w:val="21"/>
        </w:rPr>
        <w:t xml:space="preserve"> </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In addition, we chose to put the sign in and sign up side by side so that the attention of the user will be immediately split into choosing one of the two given features without having to scroll down to reach the other.</w:t>
      </w:r>
    </w:p>
    <w:p w:rsidR="00B92458" w:rsidRDefault="00B92458" w:rsidP="00B92458">
      <w:pPr>
        <w:jc w:val="center"/>
      </w:pPr>
    </w:p>
    <w:p w:rsidR="00B92458" w:rsidRDefault="00B92458" w:rsidP="00B92458">
      <w:pPr>
        <w:jc w:val="center"/>
      </w:pPr>
      <w:r>
        <w:object w:dxaOrig="11241" w:dyaOrig="16173">
          <v:shape id="_x0000_i1035" type="#_x0000_t75" style="width:394.65pt;height:567.15pt" o:ole="">
            <v:imagedata r:id="rId33" o:title=""/>
          </v:shape>
          <o:OLEObject Type="Embed" ProgID="Visio.Drawing.15" ShapeID="_x0000_i1035" DrawAspect="Content" ObjectID="_1551801805" r:id="rId34"/>
        </w:object>
      </w:r>
    </w:p>
    <w:p w:rsidR="00B92458" w:rsidRDefault="00B92458" w:rsidP="00B92458">
      <w:pPr>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B92458" w:rsidRPr="007D1069"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241" w:dyaOrig="16174">
          <v:shape id="_x0000_i1036" type="#_x0000_t75" style="width:394.65pt;height:567.15pt" o:ole="">
            <v:imagedata r:id="rId35" o:title=""/>
          </v:shape>
          <o:OLEObject Type="Embed" ProgID="Visio.Drawing.15" ShapeID="_x0000_i1036" DrawAspect="Content" ObjectID="_1551801806" r:id="rId36"/>
        </w:object>
      </w:r>
    </w:p>
    <w:p w:rsidR="00B92458" w:rsidRDefault="00B92458" w:rsidP="00B92458">
      <w:pPr>
        <w:jc w:val="center"/>
        <w:rPr>
          <w:rFonts w:ascii="Times New Roman" w:eastAsia="Times New Roman" w:hAnsi="Times New Roman" w:cs="Times New Roman"/>
          <w:b/>
          <w:sz w:val="24"/>
          <w:szCs w:val="24"/>
        </w:rPr>
      </w:pPr>
    </w:p>
    <w:p w:rsidR="00B92458" w:rsidRPr="006E15E7"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sz w:val="24"/>
          <w:szCs w:val="24"/>
        </w:rPr>
        <w:t>Prints</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 xml:space="preserve">We do not think they will be </w:t>
      </w:r>
      <w:r w:rsidRPr="00FE115F">
        <w:rPr>
          <w:rFonts w:ascii="Times New Roman" w:eastAsia="Times New Roman" w:hAnsi="Times New Roman" w:cs="Times New Roman"/>
          <w:sz w:val="21"/>
          <w:szCs w:val="21"/>
        </w:rPr>
        <w:lastRenderedPageBreak/>
        <w:t>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Pr>
          <w:rFonts w:ascii="Times New Roman" w:eastAsia="Times New Roman" w:hAnsi="Times New Roman" w:cs="Times New Roman"/>
          <w:sz w:val="21"/>
          <w:szCs w:val="21"/>
        </w:rPr>
        <w:t xml:space="preserve"> For a better quality image of the prints, please visit: </w:t>
      </w:r>
      <w:hyperlink r:id="rId37"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pPr>
      <w:r>
        <w:object w:dxaOrig="11241" w:dyaOrig="16193">
          <v:shape id="_x0000_i1037" type="#_x0000_t75" style="width:372.9pt;height:537.3pt;mso-position-horizontal:absolute;mso-position-vertical:absolute" o:ole="">
            <v:imagedata r:id="rId38" o:title=""/>
          </v:shape>
          <o:OLEObject Type="Embed" ProgID="Visio.Drawing.15" ShapeID="_x0000_i1037" DrawAspect="Content" ObjectID="_1551801807" r:id="rId39"/>
        </w:object>
      </w: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About Us</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436" w:dyaOrig="16226">
          <v:shape id="_x0000_i1038" type="#_x0000_t75" style="width:400.1pt;height:567.15pt" o:ole="">
            <v:imagedata r:id="rId40" o:title=""/>
          </v:shape>
          <o:OLEObject Type="Embed" ProgID="Visio.Drawing.15" ShapeID="_x0000_i1038" DrawAspect="Content" ObjectID="_1551801808" r:id="rId4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Testimonials</w:t>
      </w:r>
    </w:p>
    <w:p w:rsidR="00B92458" w:rsidRPr="000072CD"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41" w:dyaOrig="16224">
          <v:shape id="_x0000_i1039" type="#_x0000_t75" style="width:394.65pt;height:567.15pt" o:ole="">
            <v:imagedata r:id="rId42" o:title=""/>
          </v:shape>
          <o:OLEObject Type="Embed" ProgID="Visio.Drawing.15" ShapeID="_x0000_i1039" DrawAspect="Content" ObjectID="_1551801809" r:id="rId43"/>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Pr="000072CD"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rPr>
      </w:pPr>
      <w:r>
        <w:object w:dxaOrig="11241" w:dyaOrig="16173">
          <v:shape id="_x0000_i1040" type="#_x0000_t75" style="width:394.65pt;height:567.15pt" o:ole="">
            <v:imagedata r:id="rId44" o:title=""/>
          </v:shape>
          <o:OLEObject Type="Embed" ProgID="Visio.Drawing.15" ShapeID="_x0000_i1040" DrawAspect="Content" ObjectID="_1551801810" r:id="rId45"/>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B92458" w:rsidRPr="00EF65BF" w:rsidRDefault="00B92458" w:rsidP="00B92458">
      <w:pPr>
        <w:jc w:val="center"/>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rPr>
      </w:pPr>
      <w:r>
        <w:object w:dxaOrig="15646" w:dyaOrig="7851">
          <v:shape id="_x0000_i1041" type="#_x0000_t75" style="width:451.7pt;height:225.5pt" o:ole="">
            <v:imagedata r:id="rId46" o:title=""/>
          </v:shape>
          <o:OLEObject Type="Embed" ProgID="Visio.Drawing.15" ShapeID="_x0000_i1041" DrawAspect="Content" ObjectID="_1551801811" r:id="rId47"/>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B92458" w:rsidRPr="005A7139"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14" w:dyaOrig="16225">
          <v:shape id="_x0000_i1042" type="#_x0000_t75" style="width:408.9pt;height:567.15pt" o:ole="">
            <v:imagedata r:id="rId48" o:title=""/>
          </v:shape>
          <o:OLEObject Type="Embed" ProgID="Visio.Drawing.15" ShapeID="_x0000_i1042" DrawAspect="Content" ObjectID="_1551801812" r:id="rId49"/>
        </w:object>
      </w:r>
    </w:p>
    <w:p w:rsidR="00B92458" w:rsidRDefault="00B92458" w:rsidP="00B92458">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Contact Us</w:t>
      </w:r>
    </w:p>
    <w:p w:rsidR="00B92458" w:rsidRPr="00803CD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52" w:dyaOrig="16207">
          <v:shape id="_x0000_i1043" type="#_x0000_t75" style="width:393.3pt;height:567.15pt" o:ole="">
            <v:imagedata r:id="rId50" o:title=""/>
          </v:shape>
          <o:OLEObject Type="Embed" ProgID="Visio.Drawing.15" ShapeID="_x0000_i1043" DrawAspect="Content" ObjectID="_1551801813" r:id="rId5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Cart</w:t>
      </w:r>
    </w:p>
    <w:p w:rsidR="00B92458" w:rsidRPr="009000B2"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34" w:dyaOrig="16243">
          <v:shape id="_x0000_i1044" type="#_x0000_t75" style="width:410.25pt;height:567.15pt" o:ole="">
            <v:imagedata r:id="rId52" o:title=""/>
          </v:shape>
          <o:OLEObject Type="Embed" ProgID="Visio.Drawing.15" ShapeID="_x0000_i1044" DrawAspect="Content" ObjectID="_1551801814" r:id="rId53"/>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46" w:dyaOrig="16215">
          <v:shape id="_x0000_i1045" type="#_x0000_t75" style="width:392.6pt;height:566.5pt;mso-position-vertical:absolute" o:ole="">
            <v:imagedata r:id="rId54" o:title=""/>
          </v:shape>
          <o:OLEObject Type="Embed" ProgID="Visio.Drawing.15" ShapeID="_x0000_i1045" DrawAspect="Content" ObjectID="_1551801815" r:id="rId55"/>
        </w:objec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3">
          <v:shape id="_x0000_i1046" type="#_x0000_t75" style="width:394.65pt;height:567.15pt" o:ole="">
            <v:imagedata r:id="rId56" o:title=""/>
          </v:shape>
          <o:OLEObject Type="Embed" ProgID="Visio.Drawing.15" ShapeID="_x0000_i1046" DrawAspect="Content" ObjectID="_1551801816" r:id="rId57"/>
        </w:object>
      </w: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User Accounts</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4">
          <v:shape id="_x0000_i1047" type="#_x0000_t75" style="width:394.65pt;height:567.15pt" o:ole="">
            <v:imagedata r:id="rId58" o:title=""/>
          </v:shape>
          <o:OLEObject Type="Embed" ProgID="Visio.Drawing.15" ShapeID="_x0000_i1047" DrawAspect="Content" ObjectID="_1551801817" r:id="rId59"/>
        </w:object>
      </w:r>
    </w:p>
    <w:p w:rsidR="00B92458" w:rsidRDefault="00B92458" w:rsidP="00B92458">
      <w:pPr>
        <w:jc w:val="center"/>
        <w:rPr>
          <w:rFonts w:ascii="Times New Roman" w:eastAsia="Times New Roman" w:hAnsi="Times New Roman" w:cs="Times New Roman"/>
          <w:b/>
          <w:sz w:val="40"/>
          <w:szCs w:val="40"/>
        </w:rPr>
      </w:pPr>
    </w:p>
    <w:p w:rsidR="00B92458" w:rsidRPr="00030E33" w:rsidRDefault="00B92458" w:rsidP="00B92458">
      <w:pPr>
        <w:jc w:val="both"/>
        <w:rPr>
          <w:sz w:val="21"/>
          <w:szCs w:val="21"/>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t>III</w:t>
      </w:r>
      <w:r w:rsidRPr="004A0329">
        <w:rPr>
          <w:rFonts w:ascii="Times New Roman" w:eastAsia="Times New Roman" w:hAnsi="Times New Roman" w:cs="Times New Roman"/>
          <w:b/>
          <w:color w:val="auto"/>
          <w:sz w:val="32"/>
          <w:szCs w:val="32"/>
        </w:rPr>
        <w:t xml:space="preserve">. </w:t>
      </w:r>
      <w:r w:rsidRPr="00C012BA">
        <w:rPr>
          <w:rFonts w:ascii="Times New Roman" w:eastAsia="Times New Roman" w:hAnsi="Times New Roman" w:cs="Times New Roman"/>
          <w:b/>
          <w:color w:val="auto"/>
          <w:sz w:val="32"/>
          <w:szCs w:val="32"/>
        </w:rPr>
        <w:t>Skeleton site with layout, tables and form</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92458" w:rsidRDefault="00B92458" w:rsidP="00B92458"/>
    <w:p w:rsidR="00B92458" w:rsidRDefault="00B92458" w:rsidP="00B92458">
      <w:pPr>
        <w:rPr>
          <w:rFonts w:ascii="Times New Roman" w:hAnsi="Times New Roman" w:cs="Times New Roman"/>
          <w:sz w:val="21"/>
          <w:szCs w:val="21"/>
        </w:rPr>
      </w:pPr>
      <w:r>
        <w:rPr>
          <w:rFonts w:ascii="Times New Roman" w:hAnsi="Times New Roman" w:cs="Times New Roman"/>
          <w:sz w:val="21"/>
          <w:szCs w:val="21"/>
        </w:rPr>
        <w:t>Additional work:</w:t>
      </w:r>
    </w:p>
    <w:p w:rsidR="00B92458" w:rsidRDefault="00B92458" w:rsidP="00B92458">
      <w:pPr>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B92458"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Pr>
          <w:rFonts w:ascii="Times New Roman" w:hAnsi="Times New Roman" w:cs="Times New Roman"/>
          <w:sz w:val="21"/>
          <w:szCs w:val="21"/>
        </w:rPr>
        <w:t xml:space="preserve"> This is the center piece of the index page so we intend to edit this as we learn more about JavaScript.</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B92458" w:rsidRPr="00D06896" w:rsidRDefault="00B92458" w:rsidP="00B92458">
      <w:pPr>
        <w:pStyle w:val="ListParagraph"/>
        <w:rPr>
          <w:rFonts w:ascii="Times New Roman" w:hAnsi="Times New Roman" w:cs="Times New Roman"/>
          <w:sz w:val="21"/>
          <w:szCs w:val="21"/>
        </w:rPr>
      </w:pPr>
    </w:p>
    <w:p w:rsidR="00B92458" w:rsidRPr="001F3BE4"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B92458" w:rsidRDefault="00B92458" w:rsidP="00B92458">
      <w:pPr>
        <w:jc w:val="both"/>
        <w:rPr>
          <w:rFonts w:ascii="Times New Roman" w:eastAsia="Times New Roman" w:hAnsi="Times New Roman" w:cs="Times New Roman"/>
          <w:b/>
        </w:rPr>
      </w:pPr>
    </w:p>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B92458"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B92458" w:rsidRDefault="00B92458" w:rsidP="00B92458">
      <w:pPr>
        <w:rPr>
          <w:rFonts w:ascii="Times New Roman" w:eastAsia="Times New Roman" w:hAnsi="Times New Roman" w:cs="Times New Roman"/>
          <w:sz w:val="21"/>
          <w:szCs w:val="21"/>
        </w:rPr>
      </w:pPr>
    </w:p>
    <w:p w:rsidR="00B92458" w:rsidRPr="00FA22DB"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It was noticed however that fotorama slideshow was </w:t>
      </w:r>
      <w:r w:rsidRPr="00E455EE">
        <w:rPr>
          <w:rFonts w:ascii="Times New Roman" w:eastAsia="Times New Roman" w:hAnsi="Times New Roman" w:cs="Times New Roman"/>
          <w:b/>
          <w:sz w:val="21"/>
          <w:szCs w:val="21"/>
        </w:rPr>
        <w:t>not</w:t>
      </w:r>
      <w:r>
        <w:rPr>
          <w:rFonts w:ascii="Times New Roman" w:eastAsia="Times New Roman" w:hAnsi="Times New Roman" w:cs="Times New Roman"/>
          <w:sz w:val="21"/>
          <w:szCs w:val="21"/>
        </w:rPr>
        <w:t xml:space="preserve"> visible on </w:t>
      </w:r>
      <w:hyperlink r:id="rId60" w:history="1">
        <w:r w:rsidRPr="00353C8B">
          <w:rPr>
            <w:rStyle w:val="Hyperlink"/>
            <w:rFonts w:ascii="Times New Roman" w:eastAsia="Times New Roman" w:hAnsi="Times New Roman" w:cs="Times New Roman"/>
            <w:sz w:val="21"/>
            <w:szCs w:val="21"/>
          </w:rPr>
          <w:t>ftp://ftp.bcitdev.com/Milestone3Directory/htmlpages/index.html</w:t>
        </w:r>
      </w:hyperlink>
      <w:r>
        <w:rPr>
          <w:rFonts w:ascii="Times New Roman" w:eastAsia="Times New Roman" w:hAnsi="Times New Roman" w:cs="Times New Roman"/>
          <w:sz w:val="21"/>
          <w:szCs w:val="21"/>
        </w:rPr>
        <w:t xml:space="preserve"> and therefore can only be viewed through the zip file download through Desire2Learn Dropbox</w:t>
      </w:r>
    </w:p>
    <w:p w:rsidR="00B92458" w:rsidRDefault="00B92458" w:rsidP="00B92458">
      <w:pPr>
        <w:rPr>
          <w:rFonts w:ascii="Times New Roman" w:eastAsia="Times New Roman" w:hAnsi="Times New Roman" w:cs="Times New Roman"/>
          <w:sz w:val="21"/>
          <w:szCs w:val="21"/>
        </w:rPr>
      </w:pPr>
    </w:p>
    <w:p w:rsidR="00B92458" w:rsidRDefault="00B92458" w:rsidP="00B92458">
      <w:pPr>
        <w:ind w:firstLine="720"/>
        <w:rPr>
          <w:rFonts w:ascii="Times New Roman" w:eastAsia="Times New Roman" w:hAnsi="Times New Roman" w:cs="Times New Roman"/>
          <w:sz w:val="21"/>
          <w:szCs w:val="21"/>
        </w:rPr>
      </w:pPr>
    </w:p>
    <w:p w:rsidR="00B92458" w:rsidRPr="00E54B83"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B92458" w:rsidRDefault="00B92458" w:rsidP="00B92458">
      <w:pPr>
        <w:ind w:firstLine="720"/>
        <w:rPr>
          <w:rFonts w:ascii="Times New Roman" w:eastAsia="Times New Roman" w:hAnsi="Times New Roman" w:cs="Times New Roman"/>
          <w:sz w:val="21"/>
          <w:szCs w:val="21"/>
        </w:rPr>
      </w:pPr>
    </w:p>
    <w:p w:rsidR="00B92458" w:rsidRDefault="00B92458" w:rsidP="00B92458">
      <w:pPr>
        <w:keepNext/>
      </w:pPr>
      <w:r>
        <w:rPr>
          <w:rFonts w:ascii="Times New Roman" w:eastAsia="Times New Roman" w:hAnsi="Times New Roman" w:cs="Times New Roman"/>
          <w:noProof/>
          <w:sz w:val="24"/>
          <w:szCs w:val="24"/>
        </w:rPr>
        <w:drawing>
          <wp:inline distT="0" distB="0" distL="0" distR="0" wp14:anchorId="725481C7" wp14:editId="2F0392A6">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B92458" w:rsidRDefault="00B92458" w:rsidP="00B92458">
      <w:pPr>
        <w:keepNext/>
      </w:pPr>
    </w:p>
    <w:p w:rsidR="00B92458" w:rsidRPr="00AF19B0" w:rsidRDefault="00B92458" w:rsidP="00B9245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 throughout the website have a hover affect as well.</w:t>
      </w:r>
    </w:p>
    <w:p w:rsidR="00B92458" w:rsidRPr="00AF19B0" w:rsidRDefault="00B92458" w:rsidP="00B92458"/>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rPr>
        <w:drawing>
          <wp:inline distT="0" distB="0" distL="0" distR="0" wp14:anchorId="371DBEC0" wp14:editId="0B2B9A6E">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Tables</w:t>
      </w:r>
    </w:p>
    <w:p w:rsidR="00B92458" w:rsidRPr="00663790" w:rsidRDefault="00B92458" w:rsidP="00B92458">
      <w:pPr>
        <w:rPr>
          <w:rFonts w:ascii="Times New Roman" w:eastAsia="Times New Roman" w:hAnsi="Times New Roman" w:cs="Times New Roman"/>
          <w:sz w:val="21"/>
          <w:szCs w:val="21"/>
        </w:rPr>
      </w:pPr>
    </w:p>
    <w:p w:rsidR="00B92458" w:rsidRPr="002F674F" w:rsidRDefault="00B92458" w:rsidP="00B9245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B92458" w:rsidRPr="002F674F" w:rsidRDefault="00B92458" w:rsidP="00B92458">
      <w:pPr>
        <w:rPr>
          <w:rFonts w:ascii="Times New Roman" w:eastAsia="Times New Roman" w:hAnsi="Times New Roman" w:cs="Times New Roman"/>
          <w:sz w:val="24"/>
          <w:szCs w:val="24"/>
        </w:rPr>
      </w:pPr>
      <w:r>
        <w:rPr>
          <w:rFonts w:eastAsia="Times New Roman"/>
          <w:b/>
          <w:bCs/>
          <w:noProof/>
        </w:rPr>
        <w:drawing>
          <wp:anchor distT="0" distB="0" distL="114300" distR="114300" simplePos="0" relativeHeight="251660288" behindDoc="0" locked="0" layoutInCell="1" allowOverlap="1" wp14:anchorId="22D016CD" wp14:editId="240769BA">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63">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4B6FC156" wp14:editId="1958E5FF">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64">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B92458" w:rsidRPr="002F674F" w:rsidRDefault="00B92458" w:rsidP="00B92458">
      <w:pPr>
        <w:rPr>
          <w:rFonts w:ascii="Times New Roman" w:eastAsia="Times New Roman" w:hAnsi="Times New Roman" w:cs="Times New Roman"/>
          <w:sz w:val="24"/>
          <w:szCs w:val="24"/>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B92458" w:rsidRPr="00663790"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Pr="00663790">
        <w:rPr>
          <w:rFonts w:ascii="Times New Roman" w:eastAsia="Times New Roman" w:hAnsi="Times New Roman" w:cs="Times New Roman"/>
          <w:sz w:val="21"/>
          <w:szCs w:val="21"/>
        </w:rPr>
        <w:t>include form elements</w:t>
      </w:r>
      <w:r>
        <w:rPr>
          <w:rFonts w:ascii="Times New Roman" w:eastAsia="Times New Roman" w:hAnsi="Times New Roman" w:cs="Times New Roman"/>
          <w:sz w:val="21"/>
          <w:szCs w:val="21"/>
        </w:rPr>
        <w:t>, for example</w:t>
      </w:r>
      <w:r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Pr>
          <w:rFonts w:ascii="Times New Roman" w:eastAsia="Times New Roman" w:hAnsi="Times New Roman" w:cs="Times New Roman"/>
          <w:sz w:val="21"/>
          <w:szCs w:val="21"/>
        </w:rPr>
        <w:t>T</w:t>
      </w:r>
      <w:r w:rsidRPr="00663790">
        <w:rPr>
          <w:rFonts w:ascii="Times New Roman" w:eastAsia="Times New Roman" w:hAnsi="Times New Roman" w:cs="Times New Roman"/>
          <w:sz w:val="21"/>
          <w:szCs w:val="21"/>
        </w:rPr>
        <w:t>hese forms were designed to utilize good proximity.</w:t>
      </w:r>
    </w:p>
    <w:p w:rsidR="00B92458" w:rsidRDefault="00B92458" w:rsidP="00B92458">
      <w:pPr>
        <w:ind w:firstLine="720"/>
        <w:rPr>
          <w:rFonts w:ascii="Times New Roman" w:eastAsia="Times New Roman" w:hAnsi="Times New Roman" w:cs="Times New Roman"/>
          <w:sz w:val="21"/>
          <w:szCs w:val="21"/>
        </w:rPr>
      </w:pPr>
    </w:p>
    <w:p w:rsidR="00B92458" w:rsidRPr="00663790" w:rsidRDefault="00B92458" w:rsidP="00B92458">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 xml:space="preserve"> Pictures</w:t>
      </w:r>
    </w:p>
    <w:p w:rsidR="00B92458" w:rsidRPr="00663790" w:rsidRDefault="00B92458" w:rsidP="00B92458">
      <w:pPr>
        <w:ind w:firstLine="720"/>
        <w:rPr>
          <w:rFonts w:ascii="Times New Roman" w:eastAsia="Times New Roman" w:hAnsi="Times New Roman" w:cs="Times New Roman"/>
          <w:sz w:val="21"/>
          <w:szCs w:val="21"/>
        </w:rPr>
      </w:pPr>
    </w:p>
    <w:p w:rsidR="00B92458" w:rsidRPr="00227D21"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65"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66"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We ensured that all pictures are </w:t>
      </w:r>
      <w:r>
        <w:rPr>
          <w:rFonts w:ascii="Times New Roman" w:eastAsia="Times New Roman" w:hAnsi="Times New Roman" w:cs="Times New Roman"/>
          <w:i/>
          <w:sz w:val="21"/>
          <w:szCs w:val="21"/>
        </w:rPr>
        <w:t xml:space="preserve">public </w:t>
      </w:r>
      <w:r w:rsidRPr="006D2139">
        <w:rPr>
          <w:rFonts w:ascii="Times New Roman" w:eastAsia="Times New Roman" w:hAnsi="Times New Roman" w:cs="Times New Roman"/>
          <w:i/>
          <w:sz w:val="21"/>
          <w:szCs w:val="21"/>
        </w:rPr>
        <w:t>domain</w:t>
      </w:r>
      <w:r>
        <w:rPr>
          <w:rFonts w:ascii="Times New Roman" w:eastAsia="Times New Roman" w:hAnsi="Times New Roman" w:cs="Times New Roman"/>
          <w:sz w:val="21"/>
          <w:szCs w:val="21"/>
        </w:rPr>
        <w:t>. Other photos such as the specific allergy icons were self-drawn.</w:t>
      </w:r>
    </w:p>
    <w:p w:rsidR="00B92458" w:rsidRDefault="00B92458" w:rsidP="00B92458">
      <w:pPr>
        <w:jc w:val="both"/>
        <w:rPr>
          <w:rFonts w:ascii="Times New Roman" w:eastAsia="Times New Roman" w:hAnsi="Times New Roman" w:cs="Times New Roman"/>
          <w:b/>
        </w:rPr>
      </w:pPr>
      <w:r>
        <w:rPr>
          <w:rFonts w:ascii="Times New Roman" w:eastAsia="Times New Roman" w:hAnsi="Times New Roman" w:cs="Times New Roman"/>
          <w:noProof/>
          <w:sz w:val="24"/>
          <w:szCs w:val="24"/>
        </w:rPr>
        <w:lastRenderedPageBreak/>
        <w:drawing>
          <wp:anchor distT="0" distB="0" distL="114300" distR="114300" simplePos="0" relativeHeight="251661312" behindDoc="1" locked="0" layoutInCell="1" allowOverlap="1" wp14:anchorId="027C34BE" wp14:editId="72000CFA">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67">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Stylesheets</w:t>
      </w:r>
    </w:p>
    <w:p w:rsidR="00B92458" w:rsidRPr="000344A4"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B92458" w:rsidRDefault="00B92458" w:rsidP="00B92458">
      <w:pPr>
        <w:ind w:firstLine="720"/>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B92458" w:rsidRPr="000344A4" w:rsidRDefault="00B92458"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B92458" w:rsidRPr="000344A4" w:rsidRDefault="00B92458"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B92458" w:rsidRPr="006C633E" w:rsidRDefault="00B92458" w:rsidP="00B92458">
      <w:pPr>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full-page width on a wide screen. We have chosen to set the maximum width to 85% for the main body to retain a little bit of fluidity. We also feel that having vertical stripes on either side focuses the viewers’ attention towards the content section.</w:t>
      </w:r>
    </w:p>
    <w:p w:rsidR="00B92458" w:rsidRPr="006C633E" w:rsidRDefault="00B92458" w:rsidP="00B92458">
      <w:pPr>
        <w:jc w:val="both"/>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Given the feedback from milestone 2, we have changed the colour scheme from analogous to monochromatic. This is due to the results from our A/B Testing, in which respondents favoured the monochromatic colour scheme over the analogous scheme that we originally proposed. The text section was also changed to white to add better contrast. See the A/B testing section for more details.</w:t>
      </w:r>
    </w:p>
    <w:p w:rsidR="00B92458" w:rsidRPr="006C633E"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B92458" w:rsidRPr="00390D4D" w:rsidRDefault="00B92458" w:rsidP="00B92458">
      <w:pPr>
        <w:ind w:firstLine="720"/>
        <w:jc w:val="both"/>
        <w:rPr>
          <w:rFonts w:ascii="Times New Roman" w:eastAsia="Times New Roman" w:hAnsi="Times New Roman" w:cs="Times New Roman"/>
          <w:b/>
          <w:sz w:val="21"/>
          <w:szCs w:val="21"/>
        </w:rPr>
      </w:pPr>
    </w:p>
    <w:p w:rsidR="00B92458" w:rsidRDefault="00B92458" w:rsidP="00B92458">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B92458" w:rsidRPr="009D0FCB" w:rsidRDefault="00B92458" w:rsidP="00B92458">
      <w:pPr>
        <w:rPr>
          <w:rFonts w:ascii="Times New Roman" w:eastAsia="Times New Roman" w:hAnsi="Times New Roman" w:cs="Times New Roman"/>
          <w:sz w:val="21"/>
          <w:szCs w:val="21"/>
        </w:rPr>
      </w:pPr>
    </w:p>
    <w:p w:rsidR="00B92458" w:rsidRPr="009D6A3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B92458" w:rsidRDefault="00B92458" w:rsidP="00B92458">
      <w:pPr>
        <w:jc w:val="cente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B92458" w:rsidRDefault="00B92458" w:rsidP="00B92458">
      <w:pPr>
        <w:rPr>
          <w:rFonts w:ascii="Times New Roman" w:eastAsia="Times New Roman" w:hAnsi="Times New Roman" w:cs="Times New Roman"/>
          <w:b/>
          <w:sz w:val="40"/>
          <w:szCs w:val="40"/>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B92458" w:rsidRPr="009D0FCB" w:rsidRDefault="00B92458" w:rsidP="00B92458">
      <w:pPr>
        <w:rPr>
          <w:rFonts w:ascii="Times New Roman" w:eastAsia="Times New Roman" w:hAnsi="Times New Roman" w:cs="Times New Roman"/>
          <w:sz w:val="21"/>
          <w:szCs w:val="21"/>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40"/>
          <w:szCs w:val="40"/>
        </w:rPr>
      </w:pPr>
      <w:r>
        <w:rPr>
          <w:noProof/>
        </w:rPr>
        <mc:AlternateContent>
          <mc:Choice Requires="wpg">
            <w:drawing>
              <wp:inline distT="0" distB="0" distL="0" distR="0" wp14:anchorId="06FEB642" wp14:editId="74A2A783">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B92458" w:rsidRPr="000F45C5" w:rsidRDefault="00B92458" w:rsidP="00B92458">
                              <w:pPr>
                                <w:pStyle w:val="Caption"/>
                                <w:rPr>
                                  <w:noProof/>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06FEB642"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B92458" w:rsidRPr="000F45C5" w:rsidRDefault="00B92458" w:rsidP="00B92458">
                        <w:pPr>
                          <w:pStyle w:val="Caption"/>
                          <w:rPr>
                            <w:noProof/>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Choice A of our A/B Test. This utilizes our original colour scheme proposed in Milestone 2.</w:t>
                        </w:r>
                      </w:p>
                    </w:txbxContent>
                  </v:textbox>
                </v:shape>
                <v:shape id="Picture 11" o:spid="_x0000_s1028" type="#_x0000_t75" alt="Screen Clipping" style="position:absolute;width:59436;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">
                  <v:imagedata r:id="rId69" o:title="Screen Clipping"/>
                  <v:path arrowok="t"/>
                </v:shape>
                <w10:anchorlock/>
              </v:group>
            </w:pict>
          </mc:Fallback>
        </mc:AlternateContent>
      </w:r>
    </w:p>
    <w:p w:rsidR="00B92458" w:rsidRDefault="00B92458" w:rsidP="00B92458">
      <w:pPr>
        <w:jc w:val="center"/>
        <w:rPr>
          <w:rFonts w:ascii="Times New Roman" w:eastAsia="Times New Roman" w:hAnsi="Times New Roman" w:cs="Times New Roman"/>
          <w:b/>
          <w:sz w:val="40"/>
          <w:szCs w:val="40"/>
        </w:rPr>
      </w:pPr>
      <w:r>
        <w:rPr>
          <w:noProof/>
        </w:rPr>
        <w:lastRenderedPageBreak/>
        <mc:AlternateContent>
          <mc:Choice Requires="wpg">
            <w:drawing>
              <wp:inline distT="0" distB="0" distL="0" distR="0" wp14:anchorId="1F014CDF" wp14:editId="0FEEB94B">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B92458" w:rsidRPr="00183485" w:rsidRDefault="00B92458" w:rsidP="00B92458">
                              <w:pPr>
                                <w:pStyle w:val="Caption"/>
                                <w:rPr>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014CDF"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">
                  <v:imagedata r:id="rId71" o:title="Screen Clipping"/>
                  <v:path arrowok="t"/>
                </v:shape>
                <v:shape id="Text Box 9" o:spid="_x0000_s1031" type="#_x0000_t202" style="position:absolute;top:24955;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B92458" w:rsidRPr="00183485" w:rsidRDefault="00B92458" w:rsidP="00B92458">
                        <w:pPr>
                          <w:pStyle w:val="Caption"/>
                          <w:rPr>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Choice B of our A/B Test. A monochromatic design that includes black text on a white background for the content section.</w:t>
                        </w:r>
                      </w:p>
                    </w:txbxContent>
                  </v:textbox>
                </v:shape>
                <w10:anchorlock/>
              </v:group>
            </w:pict>
          </mc:Fallback>
        </mc:AlternateContent>
      </w:r>
    </w:p>
    <w:p w:rsidR="00B92458" w:rsidRDefault="00B92458" w:rsidP="00B92458">
      <w:pPr>
        <w:rPr>
          <w:rFonts w:ascii="Times New Roman" w:eastAsia="Times New Roman" w:hAnsi="Times New Roman" w:cs="Times New Roman"/>
          <w:b/>
          <w:bCs/>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Pr="00314B9E">
        <w:rPr>
          <w:rFonts w:ascii="Times New Roman" w:eastAsia="Times New Roman" w:hAnsi="Times New Roman" w:cs="Times New Roman"/>
          <w:b/>
          <w:bCs/>
          <w:sz w:val="21"/>
          <w:szCs w:val="21"/>
        </w:rPr>
        <w:t xml:space="preserve"> Completed</w:t>
      </w:r>
      <w:r>
        <w:rPr>
          <w:rFonts w:ascii="Times New Roman" w:eastAsia="Times New Roman" w:hAnsi="Times New Roman" w:cs="Times New Roman"/>
          <w:b/>
          <w:bCs/>
          <w:sz w:val="21"/>
          <w:szCs w:val="21"/>
        </w:rPr>
        <w:t xml:space="preserve"> Items</w:t>
      </w:r>
      <w:r w:rsidRPr="00314B9E">
        <w:rPr>
          <w:rFonts w:ascii="Times New Roman" w:eastAsia="Times New Roman" w:hAnsi="Times New Roman" w:cs="Times New Roman"/>
          <w:b/>
          <w:bCs/>
          <w:sz w:val="21"/>
          <w:szCs w:val="21"/>
        </w:rPr>
        <w:t xml:space="preserve"> for this Milestone</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Pr>
          <w:rFonts w:ascii="Times New Roman" w:eastAsia="Times New Roman" w:hAnsi="Times New Roman" w:cs="Times New Roman"/>
          <w:sz w:val="21"/>
          <w:szCs w:val="21"/>
        </w:rPr>
        <w:t xml:space="preserve"> (missing images)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Pr>
          <w:rFonts w:ascii="Times New Roman" w:eastAsia="Times New Roman" w:hAnsi="Times New Roman" w:cs="Times New Roman"/>
          <w:sz w:val="21"/>
          <w:szCs w:val="21"/>
        </w:rPr>
        <w:t xml:space="preserve">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Pr>
          <w:rFonts w:ascii="Times New Roman" w:eastAsia="Times New Roman" w:hAnsi="Times New Roman" w:cs="Times New Roman"/>
          <w:sz w:val="21"/>
          <w:szCs w:val="21"/>
        </w:rPr>
        <w:t xml:space="preserve"> (currently a placeholder, missing JavaScript and content)</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Pr>
          <w:rFonts w:ascii="Times New Roman" w:eastAsia="Times New Roman" w:hAnsi="Times New Roman" w:cs="Times New Roman"/>
          <w:sz w:val="21"/>
          <w:szCs w:val="21"/>
        </w:rPr>
        <w:t xml:space="preserve"> (waiting for JavaScript Modal implementation)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Pr>
          <w:rFonts w:ascii="Times New Roman" w:eastAsia="Times New Roman" w:hAnsi="Times New Roman" w:cs="Times New Roman"/>
          <w:sz w:val="21"/>
          <w:szCs w:val="21"/>
        </w:rPr>
        <w:t xml:space="preserve"> (missing content and images)</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template.html)</w:t>
      </w:r>
    </w:p>
    <w:p w:rsidR="00B92458" w:rsidRDefault="00B92458" w:rsidP="00B92458">
      <w:pPr>
        <w:rPr>
          <w:rFonts w:ascii="Times New Roman" w:eastAsia="Times New Roman" w:hAnsi="Times New Roman" w:cs="Times New Roman"/>
          <w:sz w:val="21"/>
          <w:szCs w:val="21"/>
        </w:rPr>
      </w:pPr>
    </w:p>
    <w:p w:rsidR="00B92458" w:rsidRPr="008F2D6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Validation: ALL html and css pages have been validated with no errors! No validation icons were included since it was not specified.</w:t>
      </w:r>
    </w:p>
    <w:p w:rsidR="00DF03D4" w:rsidRPr="00A02ECB" w:rsidRDefault="00DF03D4">
      <w:pPr>
        <w:rPr>
          <w:rFonts w:ascii="Times New Roman" w:hAnsi="Times New Roman" w:cs="Times New Roman"/>
          <w:color w:val="000000"/>
          <w:sz w:val="22"/>
          <w:szCs w:val="22"/>
        </w:rPr>
      </w:pPr>
      <w:bookmarkStart w:id="90" w:name="_GoBack"/>
      <w:bookmarkEnd w:id="90"/>
    </w:p>
    <w:sectPr w:rsidR="00DF03D4" w:rsidRPr="00A02ECB" w:rsidSect="005E6019">
      <w:headerReference w:type="default" r:id="rId72"/>
      <w:pgSz w:w="12240" w:h="15840"/>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47CF" w:rsidRDefault="004647CF" w:rsidP="00906DCB">
      <w:r>
        <w:separator/>
      </w:r>
    </w:p>
  </w:endnote>
  <w:endnote w:type="continuationSeparator" w:id="0">
    <w:p w:rsidR="004647CF" w:rsidRDefault="004647CF" w:rsidP="00906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NewPSMT">
    <w:altName w:val="Courier New"/>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47CF" w:rsidRDefault="004647CF" w:rsidP="00906DCB">
      <w:r>
        <w:separator/>
      </w:r>
    </w:p>
  </w:footnote>
  <w:footnote w:type="continuationSeparator" w:id="0">
    <w:p w:rsidR="004647CF" w:rsidRDefault="004647CF" w:rsidP="00906DCB">
      <w:r>
        <w:continuationSeparator/>
      </w:r>
    </w:p>
  </w:footnote>
  <w:footnote w:id="1">
    <w:p w:rsidR="00B92458" w:rsidRDefault="00B92458" w:rsidP="00B92458">
      <w:pPr>
        <w:pStyle w:val="FootnoteText"/>
      </w:pPr>
      <w:ins w:id="39"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6DCB" w:rsidRDefault="00906DCB">
    <w:pPr>
      <w:pStyle w:val="Header"/>
    </w:pPr>
  </w:p>
  <w:p w:rsidR="00906DCB" w:rsidRPr="00906DCB" w:rsidRDefault="00906DCB" w:rsidP="00906DCB">
    <w:pPr>
      <w:pStyle w:val="Header"/>
      <w:jc w:val="right"/>
      <w:rPr>
        <w:rFonts w:ascii="Times New Roman" w:hAnsi="Times New Roman" w:cs="Times New Roman"/>
        <w:sz w:val="22"/>
        <w:szCs w:val="22"/>
      </w:rPr>
    </w:pPr>
    <w:r w:rsidRPr="00906DCB">
      <w:rPr>
        <w:rFonts w:ascii="Times New Roman" w:hAnsi="Times New Roman" w:cs="Times New Roman"/>
        <w:sz w:val="22"/>
        <w:szCs w:val="22"/>
      </w:rPr>
      <w:fldChar w:fldCharType="begin"/>
    </w:r>
    <w:r w:rsidRPr="00906DCB">
      <w:rPr>
        <w:rFonts w:ascii="Times New Roman" w:hAnsi="Times New Roman" w:cs="Times New Roman"/>
        <w:sz w:val="22"/>
        <w:szCs w:val="22"/>
      </w:rPr>
      <w:instrText xml:space="preserve"> PAGE   \* MERGEFORMAT </w:instrText>
    </w:r>
    <w:r w:rsidRPr="00906DCB">
      <w:rPr>
        <w:rFonts w:ascii="Times New Roman" w:hAnsi="Times New Roman" w:cs="Times New Roman"/>
        <w:sz w:val="22"/>
        <w:szCs w:val="22"/>
      </w:rPr>
      <w:fldChar w:fldCharType="separate"/>
    </w:r>
    <w:r w:rsidR="00B92458">
      <w:rPr>
        <w:rFonts w:ascii="Times New Roman" w:hAnsi="Times New Roman" w:cs="Times New Roman"/>
        <w:noProof/>
        <w:sz w:val="22"/>
        <w:szCs w:val="22"/>
      </w:rPr>
      <w:t>45</w:t>
    </w:r>
    <w:r w:rsidRPr="00906DCB">
      <w:rPr>
        <w:rFonts w:ascii="Times New Roman" w:hAnsi="Times New Roman" w:cs="Times New Roman"/>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64244"/>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03E53A8"/>
    <w:multiLevelType w:val="hybridMultilevel"/>
    <w:tmpl w:val="385A5C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40655A8"/>
    <w:multiLevelType w:val="hybridMultilevel"/>
    <w:tmpl w:val="0838BE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4DB57BD"/>
    <w:multiLevelType w:val="hybridMultilevel"/>
    <w:tmpl w:val="2DA8E7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DB0222F"/>
    <w:multiLevelType w:val="hybridMultilevel"/>
    <w:tmpl w:val="87B848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0EF20E4"/>
    <w:multiLevelType w:val="hybridMultilevel"/>
    <w:tmpl w:val="282227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BB27C94"/>
    <w:multiLevelType w:val="hybridMultilevel"/>
    <w:tmpl w:val="2854A5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921EAD"/>
    <w:multiLevelType w:val="hybridMultilevel"/>
    <w:tmpl w:val="EE4C9A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B1E2479"/>
    <w:multiLevelType w:val="hybridMultilevel"/>
    <w:tmpl w:val="D90415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E0637D4"/>
    <w:multiLevelType w:val="hybridMultilevel"/>
    <w:tmpl w:val="3C70E3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EB6D32"/>
    <w:multiLevelType w:val="hybridMultilevel"/>
    <w:tmpl w:val="ADA2A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E961738"/>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14" w15:restartNumberingAfterBreak="0">
    <w:nsid w:val="55126DB6"/>
    <w:multiLevelType w:val="hybridMultilevel"/>
    <w:tmpl w:val="3EC46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6091564C"/>
    <w:multiLevelType w:val="hybridMultilevel"/>
    <w:tmpl w:val="B49EB5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9968EA"/>
    <w:multiLevelType w:val="hybridMultilevel"/>
    <w:tmpl w:val="E8801B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F8D4E45"/>
    <w:multiLevelType w:val="hybridMultilevel"/>
    <w:tmpl w:val="E37811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29C2CEA"/>
    <w:multiLevelType w:val="hybridMultilevel"/>
    <w:tmpl w:val="25324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79141D0"/>
    <w:multiLevelType w:val="hybridMultilevel"/>
    <w:tmpl w:val="72ACA9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
  </w:num>
  <w:num w:numId="2">
    <w:abstractNumId w:val="4"/>
  </w:num>
  <w:num w:numId="3">
    <w:abstractNumId w:val="2"/>
  </w:num>
  <w:num w:numId="4">
    <w:abstractNumId w:val="8"/>
  </w:num>
  <w:num w:numId="5">
    <w:abstractNumId w:val="16"/>
  </w:num>
  <w:num w:numId="6">
    <w:abstractNumId w:val="5"/>
  </w:num>
  <w:num w:numId="7">
    <w:abstractNumId w:val="6"/>
  </w:num>
  <w:num w:numId="8">
    <w:abstractNumId w:val="7"/>
  </w:num>
  <w:num w:numId="9">
    <w:abstractNumId w:val="1"/>
  </w:num>
  <w:num w:numId="10">
    <w:abstractNumId w:val="14"/>
  </w:num>
  <w:num w:numId="11">
    <w:abstractNumId w:val="17"/>
  </w:num>
  <w:num w:numId="12">
    <w:abstractNumId w:val="9"/>
  </w:num>
  <w:num w:numId="13">
    <w:abstractNumId w:val="18"/>
  </w:num>
  <w:num w:numId="14">
    <w:abstractNumId w:val="15"/>
  </w:num>
  <w:num w:numId="15">
    <w:abstractNumId w:val="12"/>
  </w:num>
  <w:num w:numId="16">
    <w:abstractNumId w:val="19"/>
  </w:num>
  <w:num w:numId="17">
    <w:abstractNumId w:val="13"/>
  </w:num>
  <w:num w:numId="18">
    <w:abstractNumId w:val="20"/>
  </w:num>
  <w:num w:numId="19">
    <w:abstractNumId w:val="0"/>
  </w:num>
  <w:num w:numId="20">
    <w:abstractNumId w:val="10"/>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C50"/>
    <w:rsid w:val="00007568"/>
    <w:rsid w:val="00035A8E"/>
    <w:rsid w:val="00044D3A"/>
    <w:rsid w:val="00052C65"/>
    <w:rsid w:val="000567AA"/>
    <w:rsid w:val="0008726B"/>
    <w:rsid w:val="000A372A"/>
    <w:rsid w:val="000B5029"/>
    <w:rsid w:val="000F660B"/>
    <w:rsid w:val="00113BB8"/>
    <w:rsid w:val="00136008"/>
    <w:rsid w:val="00143053"/>
    <w:rsid w:val="001471BC"/>
    <w:rsid w:val="00156F04"/>
    <w:rsid w:val="001678B0"/>
    <w:rsid w:val="00180EA2"/>
    <w:rsid w:val="00256813"/>
    <w:rsid w:val="00264FA9"/>
    <w:rsid w:val="002758D7"/>
    <w:rsid w:val="00282884"/>
    <w:rsid w:val="00285D0F"/>
    <w:rsid w:val="002902B3"/>
    <w:rsid w:val="00294EBB"/>
    <w:rsid w:val="002A752C"/>
    <w:rsid w:val="002C2278"/>
    <w:rsid w:val="002E08EE"/>
    <w:rsid w:val="002E39AF"/>
    <w:rsid w:val="002F595D"/>
    <w:rsid w:val="002F7BA9"/>
    <w:rsid w:val="00372AD1"/>
    <w:rsid w:val="003A02C3"/>
    <w:rsid w:val="003B027F"/>
    <w:rsid w:val="003C65EB"/>
    <w:rsid w:val="003D09C5"/>
    <w:rsid w:val="003F77D7"/>
    <w:rsid w:val="004043BF"/>
    <w:rsid w:val="00414FAD"/>
    <w:rsid w:val="004235A3"/>
    <w:rsid w:val="00437048"/>
    <w:rsid w:val="0044708B"/>
    <w:rsid w:val="004647CF"/>
    <w:rsid w:val="00470841"/>
    <w:rsid w:val="00490CD6"/>
    <w:rsid w:val="004A0A0A"/>
    <w:rsid w:val="004A6E69"/>
    <w:rsid w:val="004C1795"/>
    <w:rsid w:val="004C3957"/>
    <w:rsid w:val="004C40D1"/>
    <w:rsid w:val="00512679"/>
    <w:rsid w:val="00593382"/>
    <w:rsid w:val="005B6E5D"/>
    <w:rsid w:val="005C4888"/>
    <w:rsid w:val="005C7619"/>
    <w:rsid w:val="005E6019"/>
    <w:rsid w:val="005E7309"/>
    <w:rsid w:val="006116E3"/>
    <w:rsid w:val="006C159C"/>
    <w:rsid w:val="006C3833"/>
    <w:rsid w:val="006D2919"/>
    <w:rsid w:val="006F1016"/>
    <w:rsid w:val="006F2E84"/>
    <w:rsid w:val="006F3C9C"/>
    <w:rsid w:val="00702314"/>
    <w:rsid w:val="00705B37"/>
    <w:rsid w:val="00706F14"/>
    <w:rsid w:val="00713BCE"/>
    <w:rsid w:val="00713DC7"/>
    <w:rsid w:val="00721FD7"/>
    <w:rsid w:val="00726C75"/>
    <w:rsid w:val="007279B1"/>
    <w:rsid w:val="007503C8"/>
    <w:rsid w:val="007560F9"/>
    <w:rsid w:val="007746AF"/>
    <w:rsid w:val="007B4559"/>
    <w:rsid w:val="007C567F"/>
    <w:rsid w:val="007F712C"/>
    <w:rsid w:val="007F7171"/>
    <w:rsid w:val="008037E3"/>
    <w:rsid w:val="008137C9"/>
    <w:rsid w:val="00857FD3"/>
    <w:rsid w:val="00875771"/>
    <w:rsid w:val="00894FC9"/>
    <w:rsid w:val="00897809"/>
    <w:rsid w:val="008B0823"/>
    <w:rsid w:val="008C3C29"/>
    <w:rsid w:val="008D4D0D"/>
    <w:rsid w:val="00906DCB"/>
    <w:rsid w:val="009344D8"/>
    <w:rsid w:val="009477DF"/>
    <w:rsid w:val="009633F1"/>
    <w:rsid w:val="009647FC"/>
    <w:rsid w:val="00972AA1"/>
    <w:rsid w:val="009853DC"/>
    <w:rsid w:val="009B1013"/>
    <w:rsid w:val="009C6113"/>
    <w:rsid w:val="009E398A"/>
    <w:rsid w:val="009F59E6"/>
    <w:rsid w:val="009F7203"/>
    <w:rsid w:val="009F7E4D"/>
    <w:rsid w:val="00A02ECB"/>
    <w:rsid w:val="00AA14BB"/>
    <w:rsid w:val="00AE328E"/>
    <w:rsid w:val="00AF191C"/>
    <w:rsid w:val="00AF56C2"/>
    <w:rsid w:val="00B05813"/>
    <w:rsid w:val="00B05CDE"/>
    <w:rsid w:val="00B21C50"/>
    <w:rsid w:val="00B31BB6"/>
    <w:rsid w:val="00B46386"/>
    <w:rsid w:val="00B7127C"/>
    <w:rsid w:val="00B92458"/>
    <w:rsid w:val="00B93A32"/>
    <w:rsid w:val="00BA5259"/>
    <w:rsid w:val="00BB7F2E"/>
    <w:rsid w:val="00BC0B9D"/>
    <w:rsid w:val="00BD052F"/>
    <w:rsid w:val="00BE19D4"/>
    <w:rsid w:val="00BE3373"/>
    <w:rsid w:val="00C25B08"/>
    <w:rsid w:val="00C3723B"/>
    <w:rsid w:val="00C5783F"/>
    <w:rsid w:val="00C77A86"/>
    <w:rsid w:val="00C91D21"/>
    <w:rsid w:val="00CA54A1"/>
    <w:rsid w:val="00CA7EC7"/>
    <w:rsid w:val="00D53704"/>
    <w:rsid w:val="00D6374E"/>
    <w:rsid w:val="00D71E7D"/>
    <w:rsid w:val="00D82F08"/>
    <w:rsid w:val="00DA1157"/>
    <w:rsid w:val="00DA1DF5"/>
    <w:rsid w:val="00DA3654"/>
    <w:rsid w:val="00DA4262"/>
    <w:rsid w:val="00DB309A"/>
    <w:rsid w:val="00DC00A0"/>
    <w:rsid w:val="00DC22CB"/>
    <w:rsid w:val="00DC7DE7"/>
    <w:rsid w:val="00DD037E"/>
    <w:rsid w:val="00DF03D4"/>
    <w:rsid w:val="00E23722"/>
    <w:rsid w:val="00E311B8"/>
    <w:rsid w:val="00E410F3"/>
    <w:rsid w:val="00E61F24"/>
    <w:rsid w:val="00E6598B"/>
    <w:rsid w:val="00E733E7"/>
    <w:rsid w:val="00E93735"/>
    <w:rsid w:val="00EB600F"/>
    <w:rsid w:val="00EC0137"/>
    <w:rsid w:val="00ED0B49"/>
    <w:rsid w:val="00EE776C"/>
    <w:rsid w:val="00F010EE"/>
    <w:rsid w:val="00F223C0"/>
    <w:rsid w:val="00F46346"/>
    <w:rsid w:val="00F7246E"/>
    <w:rsid w:val="00F83594"/>
    <w:rsid w:val="00F917A1"/>
    <w:rsid w:val="00FA495E"/>
    <w:rsid w:val="00FC542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93D5A"/>
  <w15:chartTrackingRefBased/>
  <w15:docId w15:val="{1DFBED71-0A35-4D9D-A588-D4BB62618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CA"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D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6">
    <w:name w:val="heading 6"/>
    <w:basedOn w:val="Normal"/>
    <w:next w:val="Normal"/>
    <w:link w:val="Heading6Char"/>
    <w:uiPriority w:val="9"/>
    <w:semiHidden/>
    <w:unhideWhenUsed/>
    <w:qFormat/>
    <w:rsid w:val="00B9245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92458"/>
    <w:pPr>
      <w:keepNext/>
      <w:keepLines/>
      <w:spacing w:before="40" w:line="276" w:lineRule="auto"/>
      <w:outlineLvl w:val="6"/>
    </w:pPr>
    <w:rPr>
      <w:rFonts w:asciiTheme="majorHAnsi" w:eastAsiaTheme="majorEastAsia" w:hAnsiTheme="majorHAnsi" w:cstheme="majorBidi"/>
      <w:i/>
      <w:iCs/>
      <w:color w:val="1F3763" w:themeColor="accent1" w:themeShade="7F"/>
      <w:sz w:val="22"/>
      <w:szCs w:val="22"/>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1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E398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E398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E398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4FAD"/>
    <w:pPr>
      <w:ind w:left="720"/>
      <w:contextualSpacing/>
    </w:pPr>
  </w:style>
  <w:style w:type="character" w:customStyle="1" w:styleId="fontstyle01">
    <w:name w:val="fontstyle01"/>
    <w:basedOn w:val="DefaultParagraphFont"/>
    <w:rsid w:val="002E39AF"/>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2E39AF"/>
    <w:rPr>
      <w:rFonts w:ascii="CourierNewPSMT" w:hAnsi="CourierNewPSMT" w:hint="default"/>
      <w:b w:val="0"/>
      <w:bCs w:val="0"/>
      <w:i w:val="0"/>
      <w:iCs w:val="0"/>
      <w:color w:val="000000"/>
      <w:sz w:val="22"/>
      <w:szCs w:val="22"/>
    </w:rPr>
  </w:style>
  <w:style w:type="character" w:customStyle="1" w:styleId="Heading1Char">
    <w:name w:val="Heading 1 Char"/>
    <w:basedOn w:val="DefaultParagraphFont"/>
    <w:link w:val="Heading1"/>
    <w:uiPriority w:val="9"/>
    <w:rsid w:val="00906D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6DCB"/>
    <w:pPr>
      <w:spacing w:line="259" w:lineRule="auto"/>
      <w:outlineLvl w:val="9"/>
    </w:pPr>
    <w:rPr>
      <w:lang w:val="en-US"/>
    </w:rPr>
  </w:style>
  <w:style w:type="paragraph" w:styleId="Header">
    <w:name w:val="header"/>
    <w:basedOn w:val="Normal"/>
    <w:link w:val="HeaderChar"/>
    <w:uiPriority w:val="99"/>
    <w:unhideWhenUsed/>
    <w:rsid w:val="00906DCB"/>
    <w:pPr>
      <w:tabs>
        <w:tab w:val="center" w:pos="4680"/>
        <w:tab w:val="right" w:pos="9360"/>
      </w:tabs>
    </w:pPr>
  </w:style>
  <w:style w:type="character" w:customStyle="1" w:styleId="HeaderChar">
    <w:name w:val="Header Char"/>
    <w:basedOn w:val="DefaultParagraphFont"/>
    <w:link w:val="Header"/>
    <w:uiPriority w:val="99"/>
    <w:rsid w:val="00906DCB"/>
  </w:style>
  <w:style w:type="paragraph" w:styleId="Footer">
    <w:name w:val="footer"/>
    <w:basedOn w:val="Normal"/>
    <w:link w:val="FooterChar"/>
    <w:uiPriority w:val="99"/>
    <w:unhideWhenUsed/>
    <w:rsid w:val="00906DCB"/>
    <w:pPr>
      <w:tabs>
        <w:tab w:val="center" w:pos="4680"/>
        <w:tab w:val="right" w:pos="9360"/>
      </w:tabs>
    </w:pPr>
  </w:style>
  <w:style w:type="character" w:customStyle="1" w:styleId="FooterChar">
    <w:name w:val="Footer Char"/>
    <w:basedOn w:val="DefaultParagraphFont"/>
    <w:link w:val="Footer"/>
    <w:uiPriority w:val="99"/>
    <w:rsid w:val="00906DCB"/>
  </w:style>
  <w:style w:type="character" w:customStyle="1" w:styleId="Heading6Char">
    <w:name w:val="Heading 6 Char"/>
    <w:basedOn w:val="DefaultParagraphFont"/>
    <w:link w:val="Heading6"/>
    <w:uiPriority w:val="9"/>
    <w:semiHidden/>
    <w:rsid w:val="00B924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B92458"/>
    <w:rPr>
      <w:rFonts w:asciiTheme="majorHAnsi" w:eastAsiaTheme="majorEastAsia" w:hAnsiTheme="majorHAnsi" w:cstheme="majorBidi"/>
      <w:i/>
      <w:iCs/>
      <w:color w:val="1F3763" w:themeColor="accent1" w:themeShade="7F"/>
      <w:sz w:val="22"/>
      <w:szCs w:val="22"/>
      <w:lang w:eastAsia="en-CA"/>
    </w:rPr>
  </w:style>
  <w:style w:type="character" w:styleId="Hyperlink">
    <w:name w:val="Hyperlink"/>
    <w:basedOn w:val="DefaultParagraphFont"/>
    <w:uiPriority w:val="99"/>
    <w:unhideWhenUsed/>
    <w:rsid w:val="00B92458"/>
    <w:rPr>
      <w:color w:val="0563C1" w:themeColor="hyperlink"/>
      <w:u w:val="single"/>
    </w:rPr>
  </w:style>
  <w:style w:type="paragraph" w:styleId="FootnoteText">
    <w:name w:val="footnote text"/>
    <w:basedOn w:val="Normal"/>
    <w:link w:val="FootnoteTextChar"/>
    <w:uiPriority w:val="99"/>
    <w:semiHidden/>
    <w:unhideWhenUsed/>
    <w:rsid w:val="00B92458"/>
    <w:rPr>
      <w:rFonts w:ascii="Arial" w:eastAsia="Arial" w:hAnsi="Arial" w:cs="Arial"/>
      <w:color w:val="000000"/>
      <w:sz w:val="20"/>
      <w:szCs w:val="20"/>
      <w:lang w:eastAsia="en-CA"/>
    </w:rPr>
  </w:style>
  <w:style w:type="character" w:customStyle="1" w:styleId="FootnoteTextChar">
    <w:name w:val="Footnote Text Char"/>
    <w:basedOn w:val="DefaultParagraphFont"/>
    <w:link w:val="FootnoteText"/>
    <w:uiPriority w:val="99"/>
    <w:semiHidden/>
    <w:rsid w:val="00B92458"/>
    <w:rPr>
      <w:rFonts w:ascii="Arial" w:eastAsia="Arial" w:hAnsi="Arial" w:cs="Arial"/>
      <w:color w:val="000000"/>
      <w:sz w:val="20"/>
      <w:szCs w:val="20"/>
      <w:lang w:eastAsia="en-CA"/>
    </w:rPr>
  </w:style>
  <w:style w:type="character" w:styleId="FootnoteReference">
    <w:name w:val="footnote reference"/>
    <w:basedOn w:val="DefaultParagraphFont"/>
    <w:uiPriority w:val="99"/>
    <w:semiHidden/>
    <w:unhideWhenUsed/>
    <w:rsid w:val="00B92458"/>
    <w:rPr>
      <w:vertAlign w:val="superscript"/>
    </w:rPr>
  </w:style>
  <w:style w:type="paragraph" w:styleId="Caption">
    <w:name w:val="caption"/>
    <w:basedOn w:val="Normal"/>
    <w:next w:val="Normal"/>
    <w:uiPriority w:val="35"/>
    <w:unhideWhenUsed/>
    <w:qFormat/>
    <w:rsid w:val="00B92458"/>
    <w:pPr>
      <w:spacing w:after="200"/>
    </w:pPr>
    <w:rPr>
      <w:rFonts w:ascii="Arial" w:eastAsia="Arial" w:hAnsi="Arial" w:cs="Arial"/>
      <w:i/>
      <w:iCs/>
      <w:color w:val="44546A" w:themeColor="text2"/>
      <w:sz w:val="18"/>
      <w:szCs w:val="18"/>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0687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2.vsdx"/><Relationship Id="rId26" Type="http://schemas.openxmlformats.org/officeDocument/2006/relationships/package" Target="embeddings/Microsoft_Visio_Drawing6.vsdx"/><Relationship Id="rId39" Type="http://schemas.openxmlformats.org/officeDocument/2006/relationships/package" Target="embeddings/Microsoft_Visio_Drawing12.vsdx"/><Relationship Id="rId21" Type="http://schemas.openxmlformats.org/officeDocument/2006/relationships/image" Target="media/image6.emf"/><Relationship Id="rId34" Type="http://schemas.openxmlformats.org/officeDocument/2006/relationships/package" Target="embeddings/Microsoft_Visio_Drawing10.vsdx"/><Relationship Id="rId42" Type="http://schemas.openxmlformats.org/officeDocument/2006/relationships/image" Target="media/image16.emf"/><Relationship Id="rId47" Type="http://schemas.openxmlformats.org/officeDocument/2006/relationships/package" Target="embeddings/Microsoft_Visio_Drawing16.vsdx"/><Relationship Id="rId50" Type="http://schemas.openxmlformats.org/officeDocument/2006/relationships/image" Target="media/image20.emf"/><Relationship Id="rId55" Type="http://schemas.openxmlformats.org/officeDocument/2006/relationships/package" Target="embeddings/Microsoft_Visio_Drawing20.vsdx"/><Relationship Id="rId63" Type="http://schemas.openxmlformats.org/officeDocument/2006/relationships/image" Target="media/image27.tmp"/><Relationship Id="rId68" Type="http://schemas.openxmlformats.org/officeDocument/2006/relationships/image" Target="media/image30.tmp"/><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0.emf"/><Relationship Id="rId11" Type="http://schemas.openxmlformats.org/officeDocument/2006/relationships/package" Target="embeddings/Microsoft_Visio_Drawing.vsdx"/><Relationship Id="rId24" Type="http://schemas.openxmlformats.org/officeDocument/2006/relationships/package" Target="embeddings/Microsoft_Visio_Drawing5.vsdx"/><Relationship Id="rId32" Type="http://schemas.openxmlformats.org/officeDocument/2006/relationships/package" Target="embeddings/Microsoft_Visio_Drawing9.vsdx"/><Relationship Id="rId37" Type="http://schemas.openxmlformats.org/officeDocument/2006/relationships/hyperlink" Target="https://github.com/ericjsy/web-dev/tree/master/concept/hierarchy" TargetMode="External"/><Relationship Id="rId40" Type="http://schemas.openxmlformats.org/officeDocument/2006/relationships/image" Target="media/image15.emf"/><Relationship Id="rId45" Type="http://schemas.openxmlformats.org/officeDocument/2006/relationships/package" Target="embeddings/Microsoft_Visio_Drawing15.vsdx"/><Relationship Id="rId53" Type="http://schemas.openxmlformats.org/officeDocument/2006/relationships/package" Target="embeddings/Microsoft_Visio_Drawing19.vsdx"/><Relationship Id="rId58" Type="http://schemas.openxmlformats.org/officeDocument/2006/relationships/image" Target="media/image24.emf"/><Relationship Id="rId66" Type="http://schemas.openxmlformats.org/officeDocument/2006/relationships/hyperlink" Target="http://www.pixabay.com" TargetMode="External"/><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package" Target="embeddings/Microsoft_Visio_Drawing17.vsdx"/><Relationship Id="rId57" Type="http://schemas.openxmlformats.org/officeDocument/2006/relationships/package" Target="embeddings/Microsoft_Visio_Drawing21.vsdx"/><Relationship Id="rId61" Type="http://schemas.openxmlformats.org/officeDocument/2006/relationships/image" Target="media/image25.tmp"/><Relationship Id="rId10" Type="http://schemas.openxmlformats.org/officeDocument/2006/relationships/image" Target="media/image1.emf"/><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hyperlink" Target="ftp://ftp.bcitdev.com/Milestone3Directory/htmlpages/index.html" TargetMode="External"/><Relationship Id="rId65" Type="http://schemas.openxmlformats.org/officeDocument/2006/relationships/hyperlink" Target="http://www.flickr.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saintgermainbakery.com/" TargetMode="External"/><Relationship Id="rId14" Type="http://schemas.openxmlformats.org/officeDocument/2006/relationships/hyperlink" Target="https://github.com/ericjsy/web-dev/tree/master/concept/wireframes" TargetMode="External"/><Relationship Id="rId22" Type="http://schemas.openxmlformats.org/officeDocument/2006/relationships/package" Target="embeddings/Microsoft_Visio_Drawing4.vsdx"/><Relationship Id="rId27" Type="http://schemas.openxmlformats.org/officeDocument/2006/relationships/image" Target="media/image9.emf"/><Relationship Id="rId30" Type="http://schemas.openxmlformats.org/officeDocument/2006/relationships/package" Target="embeddings/Microsoft_Visio_Drawing8.vsdx"/><Relationship Id="rId35" Type="http://schemas.openxmlformats.org/officeDocument/2006/relationships/image" Target="media/image13.emf"/><Relationship Id="rId43" Type="http://schemas.openxmlformats.org/officeDocument/2006/relationships/package" Target="embeddings/Microsoft_Visio_Drawing14.vsdx"/><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image" Target="media/image28.tmp"/><Relationship Id="rId69" Type="http://schemas.openxmlformats.org/officeDocument/2006/relationships/image" Target="media/image31.png"/><Relationship Id="rId8" Type="http://schemas.openxmlformats.org/officeDocument/2006/relationships/hyperlink" Target="http://www.uglycakeshop.sg/" TargetMode="External"/><Relationship Id="rId51" Type="http://schemas.openxmlformats.org/officeDocument/2006/relationships/package" Target="embeddings/Microsoft_Visio_Drawing18.vsdx"/><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github.com/ericjsy/web-dev/tree/master/concept/hierarchy" TargetMode="Externa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package" Target="embeddings/Microsoft_Visio_Drawing22.vsdx"/><Relationship Id="rId67" Type="http://schemas.openxmlformats.org/officeDocument/2006/relationships/image" Target="media/image29.tmp"/><Relationship Id="rId20" Type="http://schemas.openxmlformats.org/officeDocument/2006/relationships/package" Target="embeddings/Microsoft_Visio_Drawing3.vsdx"/><Relationship Id="rId41" Type="http://schemas.openxmlformats.org/officeDocument/2006/relationships/package" Target="embeddings/Microsoft_Visio_Drawing13.vsdx"/><Relationship Id="rId54" Type="http://schemas.openxmlformats.org/officeDocument/2006/relationships/image" Target="media/image22.emf"/><Relationship Id="rId62" Type="http://schemas.openxmlformats.org/officeDocument/2006/relationships/image" Target="media/image26.tmp"/><Relationship Id="rId70" Type="http://schemas.openxmlformats.org/officeDocument/2006/relationships/image" Target="media/image32.tmp"/><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44FD3-3BAB-4D02-AD06-87FF0AF8E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46</Pages>
  <Words>5500</Words>
  <Characters>31356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dc:creator>
  <cp:keywords/>
  <dc:description/>
  <cp:lastModifiedBy>Liz</cp:lastModifiedBy>
  <cp:revision>133</cp:revision>
  <dcterms:created xsi:type="dcterms:W3CDTF">2017-03-04T21:44:00Z</dcterms:created>
  <dcterms:modified xsi:type="dcterms:W3CDTF">2017-03-24T02:16:00Z</dcterms:modified>
</cp:coreProperties>
</file>