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4C40D1" w:rsidP="004C40D1">
      <w:pPr>
        <w:jc w:val="center"/>
        <w:rPr>
          <w:rFonts w:ascii="Times New Roman" w:eastAsia="Times New Roman" w:hAnsi="Times New Roman" w:cs="Times New Roman"/>
          <w:b/>
          <w:sz w:val="32"/>
          <w:szCs w:val="32"/>
        </w:rPr>
      </w:pPr>
      <w:r w:rsidRPr="00A02ECB">
        <w:rPr>
          <w:rFonts w:ascii="Times New Roman" w:eastAsia="Times New Roman" w:hAnsi="Times New Roman" w:cs="Times New Roman"/>
          <w:b/>
          <w:sz w:val="32"/>
          <w:szCs w:val="32"/>
        </w:rPr>
        <w:t>Deployed Javascript-enabled site (validated, tested) - Milestone Four</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Eric Sy</w:t>
      </w: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Neda Jamalirad</w:t>
      </w:r>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ab/>
        <w:t>Deployed Javascript-enabled site (validated, tested)</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5E6019" w:rsidRPr="00A02ECB">
        <w:rPr>
          <w:rFonts w:ascii="Times New Roman" w:eastAsia="Times New Roman" w:hAnsi="Times New Roman" w:cs="Times New Roman"/>
          <w:sz w:val="20"/>
          <w:szCs w:val="20"/>
        </w:rPr>
        <w:tab/>
      </w:r>
      <w:r w:rsidR="000F660B" w:rsidRPr="00A02ECB">
        <w:rPr>
          <w:rFonts w:ascii="Times New Roman" w:eastAsia="Times New Roman" w:hAnsi="Times New Roman" w:cs="Times New Roman"/>
          <w:sz w:val="20"/>
          <w:szCs w:val="20"/>
        </w:rPr>
        <w:t>2</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005E6019" w:rsidRPr="00A02ECB">
        <w:rPr>
          <w:rFonts w:ascii="Times New Roman" w:eastAsia="Times New Roman" w:hAnsi="Times New Roman" w:cs="Times New Roman"/>
          <w:sz w:val="20"/>
          <w:szCs w:val="20"/>
        </w:rPr>
        <w:tab/>
      </w:r>
      <w:r w:rsidR="008137C9">
        <w:rPr>
          <w:rFonts w:ascii="Times New Roman" w:eastAsia="Times New Roman" w:hAnsi="Times New Roman" w:cs="Times New Roman"/>
          <w:sz w:val="20"/>
          <w:szCs w:val="20"/>
        </w:rPr>
        <w:t>2</w:t>
      </w:r>
    </w:p>
    <w:p w:rsidR="000F660B" w:rsidRPr="00A02EC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2</w:t>
      </w:r>
    </w:p>
    <w:p w:rsidR="000F660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Deviations </w:t>
      </w:r>
      <w:r w:rsidR="00482CE4">
        <w:rPr>
          <w:rFonts w:ascii="Times New Roman" w:eastAsia="Times New Roman" w:hAnsi="Times New Roman" w:cs="Times New Roman"/>
          <w:sz w:val="20"/>
          <w:szCs w:val="20"/>
        </w:rPr>
        <w:t>f</w:t>
      </w:r>
      <w:r>
        <w:rPr>
          <w:rFonts w:ascii="Times New Roman" w:eastAsia="Times New Roman" w:hAnsi="Times New Roman" w:cs="Times New Roman"/>
          <w:sz w:val="20"/>
          <w:szCs w:val="20"/>
        </w:rPr>
        <w:t>rom Previous Milestones</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Widgets</w:t>
      </w:r>
      <w:r w:rsidR="00F917A1">
        <w:rPr>
          <w:rFonts w:ascii="Times New Roman" w:eastAsia="Times New Roman" w:hAnsi="Times New Roman" w:cs="Times New Roman"/>
          <w:sz w:val="20"/>
          <w:szCs w:val="20"/>
        </w:rPr>
        <w:t xml:space="preserve"> and jQuery</w:t>
      </w:r>
      <w:r>
        <w:rPr>
          <w:rFonts w:ascii="Times New Roman" w:eastAsia="Times New Roman" w:hAnsi="Times New Roman" w:cs="Times New Roman"/>
          <w:sz w:val="20"/>
          <w:szCs w:val="20"/>
        </w:rPr>
        <w:tab/>
        <w:t>6</w:t>
      </w:r>
    </w:p>
    <w:p w:rsidR="008137C9" w:rsidRPr="00A02ECB" w:rsidRDefault="00482CE4"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Testing w</w:t>
      </w:r>
      <w:r w:rsidR="00BC1F13">
        <w:rPr>
          <w:rFonts w:ascii="Times New Roman" w:eastAsia="Times New Roman" w:hAnsi="Times New Roman" w:cs="Times New Roman"/>
          <w:sz w:val="20"/>
          <w:szCs w:val="20"/>
        </w:rPr>
        <w:t>ith JavaScript Disabled</w:t>
      </w:r>
      <w:r w:rsidR="00BC1F13">
        <w:rPr>
          <w:rFonts w:ascii="Times New Roman" w:eastAsia="Times New Roman" w:hAnsi="Times New Roman" w:cs="Times New Roman"/>
          <w:sz w:val="20"/>
          <w:szCs w:val="20"/>
        </w:rPr>
        <w:tab/>
        <w:t>7</w:t>
      </w:r>
    </w:p>
    <w:p w:rsidR="000F660B" w:rsidRPr="00A02ECB" w:rsidRDefault="000F660B" w:rsidP="000F660B">
      <w:pPr>
        <w:jc w:val="center"/>
        <w:rPr>
          <w:rFonts w:ascii="Times New Roman" w:eastAsia="Times New Roman" w:hAnsi="Times New Roman" w:cs="Times New Roman"/>
          <w:b/>
          <w:sz w:val="40"/>
          <w:szCs w:val="4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9</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10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Pr="00A02ECB">
        <w:rPr>
          <w:rFonts w:ascii="Times New Roman" w:eastAsia="Times New Roman" w:hAnsi="Times New Roman" w:cs="Times New Roman"/>
          <w:sz w:val="20"/>
          <w:szCs w:val="20"/>
        </w:rPr>
        <w:t>1</w:t>
      </w:r>
      <w:r w:rsidR="00437048">
        <w:rPr>
          <w:rFonts w:ascii="Times New Roman" w:eastAsia="Times New Roman" w:hAnsi="Times New Roman" w:cs="Times New Roman"/>
          <w:sz w:val="20"/>
          <w:szCs w:val="20"/>
        </w:rPr>
        <w:t>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23</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35</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0F660B" w:rsidRPr="008137C9" w:rsidRDefault="000F660B" w:rsidP="00B57555">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39</w:t>
      </w:r>
    </w:p>
    <w:p w:rsidR="004C40D1" w:rsidRDefault="004C40D1">
      <w:pPr>
        <w:rPr>
          <w:rFonts w:ascii="Times New Roman" w:hAnsi="Times New Roman" w:cs="Times New Roman"/>
          <w:b/>
          <w:bCs/>
        </w:rPr>
      </w:pPr>
      <w:r w:rsidRPr="00A02ECB">
        <w:rPr>
          <w:rFonts w:ascii="Times New Roman" w:hAnsi="Times New Roman" w:cs="Times New Roman"/>
          <w:b/>
          <w:bCs/>
        </w:rPr>
        <w:br w:type="page"/>
      </w:r>
    </w:p>
    <w:p w:rsidR="00DF03D4" w:rsidRPr="00A02ECB" w:rsidRDefault="00DF03D4" w:rsidP="00DF03D4">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Deployed Javascript-enabled site (validated, tested)</w:t>
      </w:r>
    </w:p>
    <w:p w:rsidR="00470841" w:rsidRDefault="00470841" w:rsidP="00470841">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470841" w:rsidRPr="00A02ECB" w:rsidRDefault="00470841" w:rsidP="00470841">
      <w:pPr>
        <w:rPr>
          <w:rStyle w:val="fontstyle01"/>
          <w:rFonts w:ascii="Times New Roman" w:hAnsi="Times New Roman" w:cs="Times New Roman"/>
          <w:b/>
          <w:sz w:val="24"/>
        </w:rPr>
      </w:pPr>
    </w:p>
    <w:p w:rsidR="00470841" w:rsidRPr="00A02ECB" w:rsidRDefault="00470841" w:rsidP="004E3BB7">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w:t>
      </w:r>
      <w:r w:rsidR="00E95918">
        <w:rPr>
          <w:rStyle w:val="fontstyle01"/>
          <w:rFonts w:ascii="Times New Roman" w:hAnsi="Times New Roman" w:cs="Times New Roman"/>
        </w:rPr>
        <w:t>views</w:t>
      </w:r>
      <w:r w:rsidRPr="00A02ECB">
        <w:rPr>
          <w:rStyle w:val="fontstyle01"/>
          <w:rFonts w:ascii="Times New Roman" w:hAnsi="Times New Roman" w:cs="Times New Roman"/>
        </w:rPr>
        <w:t>/index.html</w:t>
      </w:r>
      <w:r w:rsidRPr="00A02ECB">
        <w:rPr>
          <w:rStyle w:val="fontstyle21"/>
          <w:rFonts w:ascii="Times New Roman" w:hAnsi="Times New Roman" w:cs="Times New Roman"/>
          <w:b/>
        </w:rPr>
        <w:br/>
      </w:r>
    </w:p>
    <w:p w:rsidR="00470841" w:rsidRDefault="00470841" w:rsidP="00470841">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sidR="006116E3">
        <w:rPr>
          <w:rStyle w:val="fontstyle01"/>
          <w:rFonts w:ascii="Times New Roman" w:hAnsi="Times New Roman" w:cs="Times New Roman"/>
          <w:b/>
          <w:sz w:val="24"/>
          <w:szCs w:val="24"/>
        </w:rPr>
        <w:t>of Completed Items</w:t>
      </w:r>
    </w:p>
    <w:p w:rsidR="00470841" w:rsidRPr="00A02ECB" w:rsidRDefault="00470841" w:rsidP="00470841">
      <w:pPr>
        <w:rPr>
          <w:rStyle w:val="fontstyle01"/>
          <w:rFonts w:ascii="Times New Roman" w:hAnsi="Times New Roman" w:cs="Times New Roman"/>
          <w:b/>
          <w:sz w:val="24"/>
          <w:szCs w:val="24"/>
        </w:rPr>
      </w:pP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backtop.js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cart.js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catering.js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contact.js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470841"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470841" w:rsidRDefault="00470841" w:rsidP="004A0A0A">
      <w:pPr>
        <w:rPr>
          <w:rFonts w:ascii="Times New Roman" w:hAnsi="Times New Roman" w:cs="Times New Roman"/>
          <w:b/>
          <w:sz w:val="24"/>
          <w:szCs w:val="24"/>
        </w:rPr>
      </w:pPr>
    </w:p>
    <w:p w:rsidR="004A0A0A" w:rsidRPr="004A0A0A" w:rsidRDefault="004A0A0A" w:rsidP="004A0A0A">
      <w:pPr>
        <w:rPr>
          <w:rFonts w:ascii="Times New Roman" w:hAnsi="Times New Roman" w:cs="Times New Roman"/>
          <w:b/>
          <w:sz w:val="24"/>
          <w:szCs w:val="24"/>
        </w:rPr>
      </w:pPr>
      <w:r>
        <w:rPr>
          <w:rFonts w:ascii="Times New Roman" w:hAnsi="Times New Roman" w:cs="Times New Roman"/>
          <w:b/>
          <w:sz w:val="24"/>
          <w:szCs w:val="24"/>
        </w:rPr>
        <w:t>Form Validation Requirements</w:t>
      </w:r>
    </w:p>
    <w:p w:rsidR="004A0A0A" w:rsidRDefault="004A0A0A">
      <w:pPr>
        <w:rPr>
          <w:rFonts w:ascii="Times New Roman" w:hAnsi="Times New Roman" w:cs="Times New Roman"/>
        </w:rPr>
      </w:pPr>
    </w:p>
    <w:p w:rsidR="00961ACE" w:rsidRDefault="00BB2A3E" w:rsidP="00E80B5B">
      <w:pPr>
        <w:rPr>
          <w:rFonts w:ascii="Times New Roman" w:hAnsi="Times New Roman" w:cs="Times New Roman"/>
          <w:sz w:val="22"/>
          <w:szCs w:val="22"/>
        </w:rPr>
      </w:pPr>
      <w:r>
        <w:rPr>
          <w:rFonts w:ascii="Times New Roman" w:hAnsi="Times New Roman" w:cs="Times New Roman"/>
          <w:sz w:val="22"/>
          <w:szCs w:val="22"/>
        </w:rPr>
        <w:t xml:space="preserve">All </w:t>
      </w:r>
      <w:r w:rsidR="002F2964">
        <w:rPr>
          <w:rFonts w:ascii="Times New Roman" w:hAnsi="Times New Roman" w:cs="Times New Roman"/>
          <w:sz w:val="22"/>
          <w:szCs w:val="22"/>
        </w:rPr>
        <w:t xml:space="preserve">submission </w:t>
      </w:r>
      <w:r>
        <w:rPr>
          <w:rFonts w:ascii="Times New Roman" w:hAnsi="Times New Roman" w:cs="Times New Roman"/>
          <w:sz w:val="22"/>
          <w:szCs w:val="22"/>
        </w:rPr>
        <w:t xml:space="preserve">fields </w:t>
      </w:r>
      <w:r w:rsidR="00FD0518">
        <w:rPr>
          <w:rFonts w:ascii="Times New Roman" w:hAnsi="Times New Roman" w:cs="Times New Roman"/>
          <w:sz w:val="22"/>
          <w:szCs w:val="22"/>
        </w:rPr>
        <w:t xml:space="preserve">that required </w:t>
      </w:r>
      <w:r w:rsidR="00F67EEA">
        <w:rPr>
          <w:rFonts w:ascii="Times New Roman" w:hAnsi="Times New Roman" w:cs="Times New Roman"/>
          <w:sz w:val="22"/>
          <w:szCs w:val="22"/>
        </w:rPr>
        <w:t xml:space="preserve">server-side </w:t>
      </w:r>
      <w:r w:rsidR="008B68B8">
        <w:rPr>
          <w:rFonts w:ascii="Times New Roman" w:hAnsi="Times New Roman" w:cs="Times New Roman"/>
          <w:sz w:val="22"/>
          <w:szCs w:val="22"/>
        </w:rPr>
        <w:t xml:space="preserve">validation were </w:t>
      </w:r>
      <w:r>
        <w:rPr>
          <w:rFonts w:ascii="Times New Roman" w:hAnsi="Times New Roman" w:cs="Times New Roman"/>
          <w:sz w:val="22"/>
          <w:szCs w:val="22"/>
        </w:rPr>
        <w:t xml:space="preserve">validated upon being filled and upon submission. </w:t>
      </w:r>
      <w:r w:rsidR="00C13FBC">
        <w:rPr>
          <w:rFonts w:ascii="Times New Roman" w:hAnsi="Times New Roman" w:cs="Times New Roman"/>
          <w:sz w:val="22"/>
          <w:szCs w:val="22"/>
        </w:rPr>
        <w:t xml:space="preserve">No alert messages were used. </w:t>
      </w:r>
      <w:r w:rsidR="004F1512" w:rsidRPr="000A54CB">
        <w:rPr>
          <w:rFonts w:ascii="Times New Roman" w:hAnsi="Times New Roman" w:cs="Times New Roman"/>
          <w:sz w:val="22"/>
          <w:szCs w:val="22"/>
        </w:rPr>
        <w:t xml:space="preserve">Fields that required validation were focused and highlighted with a red </w:t>
      </w:r>
      <w:r w:rsidR="00961ACE" w:rsidRPr="000A54CB">
        <w:rPr>
          <w:rFonts w:ascii="Times New Roman" w:hAnsi="Times New Roman" w:cs="Times New Roman"/>
          <w:sz w:val="22"/>
          <w:szCs w:val="22"/>
        </w:rPr>
        <w:t xml:space="preserve">border. </w:t>
      </w:r>
      <w:r w:rsidR="000A54CB">
        <w:rPr>
          <w:rFonts w:ascii="Times New Roman" w:hAnsi="Times New Roman" w:cs="Times New Roman"/>
          <w:sz w:val="22"/>
          <w:szCs w:val="22"/>
        </w:rPr>
        <w:t>In addition, f</w:t>
      </w:r>
      <w:r w:rsidR="00961ACE">
        <w:rPr>
          <w:rFonts w:ascii="Times New Roman" w:hAnsi="Times New Roman" w:cs="Times New Roman"/>
          <w:sz w:val="22"/>
          <w:szCs w:val="22"/>
        </w:rPr>
        <w:t>ields with warning messages or empty fields blocked submission.</w:t>
      </w:r>
      <w:r w:rsidR="00E80B5B">
        <w:rPr>
          <w:rFonts w:ascii="Times New Roman" w:hAnsi="Times New Roman" w:cs="Times New Roman"/>
          <w:sz w:val="22"/>
          <w:szCs w:val="22"/>
        </w:rPr>
        <w:t xml:space="preserve"> U</w:t>
      </w:r>
      <w:r w:rsidR="00961ACE">
        <w:rPr>
          <w:rFonts w:ascii="Times New Roman" w:hAnsi="Times New Roman" w:cs="Times New Roman"/>
          <w:sz w:val="22"/>
          <w:szCs w:val="22"/>
        </w:rPr>
        <w:t>ser-friendly feedback is provided.</w:t>
      </w:r>
      <w:r w:rsidR="00833CA5">
        <w:rPr>
          <w:rFonts w:ascii="Times New Roman" w:hAnsi="Times New Roman" w:cs="Times New Roman"/>
          <w:sz w:val="22"/>
          <w:szCs w:val="22"/>
        </w:rPr>
        <w:t xml:space="preserve"> </w:t>
      </w:r>
    </w:p>
    <w:p w:rsidR="00792737" w:rsidRPr="00792737" w:rsidRDefault="00792737" w:rsidP="004F4226">
      <w:pPr>
        <w:pStyle w:val="ListParagraph"/>
        <w:rPr>
          <w:rFonts w:ascii="Times New Roman" w:hAnsi="Times New Roman" w:cs="Times New Roman"/>
          <w:sz w:val="22"/>
          <w:szCs w:val="22"/>
        </w:rPr>
      </w:pPr>
    </w:p>
    <w:tbl>
      <w:tblPr>
        <w:tblStyle w:val="PlainTable1"/>
        <w:tblW w:w="0" w:type="auto"/>
        <w:tblLook w:val="04A0" w:firstRow="1" w:lastRow="0" w:firstColumn="1" w:lastColumn="0" w:noHBand="0" w:noVBand="1"/>
      </w:tblPr>
      <w:tblGrid>
        <w:gridCol w:w="1984"/>
        <w:gridCol w:w="2832"/>
        <w:gridCol w:w="4534"/>
      </w:tblGrid>
      <w:tr w:rsidR="00B31BB6" w:rsidRPr="00A02ECB" w:rsidTr="004C40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B31BB6"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w:t>
            </w:r>
            <w:r w:rsidR="00B31BB6" w:rsidRPr="00A02ECB">
              <w:rPr>
                <w:rFonts w:ascii="Times New Roman" w:hAnsi="Times New Roman" w:cs="Times New Roman"/>
                <w:sz w:val="20"/>
                <w:szCs w:val="20"/>
              </w:rPr>
              <w:t xml:space="preserve"> on page</w:t>
            </w:r>
            <w:r w:rsidRPr="00A02ECB">
              <w:rPr>
                <w:rFonts w:ascii="Times New Roman" w:hAnsi="Times New Roman" w:cs="Times New Roman"/>
                <w:sz w:val="20"/>
                <w:szCs w:val="20"/>
              </w:rPr>
              <w:t>: Sign in</w:t>
            </w:r>
          </w:p>
        </w:tc>
      </w:tr>
      <w:tr w:rsidR="00B31BB6"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B31BB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4"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B31BB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txtUser</w:t>
            </w:r>
            <w:r w:rsidR="00713BCE" w:rsidRPr="00A02ECB">
              <w:rPr>
                <w:rFonts w:ascii="Times New Roman" w:hAnsi="Times New Roman" w:cs="Times New Roman"/>
                <w:sz w:val="20"/>
                <w:szCs w:val="20"/>
              </w:rPr>
              <w:t>name</w:t>
            </w:r>
          </w:p>
        </w:tc>
        <w:tc>
          <w:tcPr>
            <w:tcW w:w="2832" w:type="dxa"/>
          </w:tcPr>
          <w:p w:rsidR="00FC5420"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tc>
        <w:tc>
          <w:tcPr>
            <w:tcW w:w="4534" w:type="dxa"/>
          </w:tcPr>
          <w:p w:rsidR="00B31BB6" w:rsidRPr="00A02ECB" w:rsidRDefault="006C159C"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CA7EC7"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C5420" w:rsidRPr="00A02ECB" w:rsidRDefault="00E6598B" w:rsidP="00FC5420">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txtNewUser field.</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txtPass</w:t>
            </w:r>
            <w:r w:rsidR="00713BCE" w:rsidRPr="00A02ECB">
              <w:rPr>
                <w:rFonts w:ascii="Times New Roman" w:hAnsi="Times New Roman" w:cs="Times New Roman"/>
                <w:sz w:val="20"/>
                <w:szCs w:val="20"/>
              </w:rPr>
              <w:t>word</w:t>
            </w:r>
          </w:p>
        </w:tc>
        <w:tc>
          <w:tcPr>
            <w:tcW w:w="2832" w:type="dxa"/>
          </w:tcPr>
          <w:p w:rsidR="00136008"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AE328E" w:rsidRPr="00A02ECB" w:rsidRDefault="00AE328E"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w:t>
            </w:r>
            <w:r w:rsidR="00B93A32" w:rsidRPr="00A02ECB">
              <w:rPr>
                <w:rFonts w:ascii="Times New Roman" w:hAnsi="Times New Roman" w:cs="Times New Roman"/>
                <w:sz w:val="20"/>
                <w:szCs w:val="20"/>
              </w:rPr>
              <w:t>txtNewPassword</w:t>
            </w:r>
            <w:r w:rsidRPr="00A02ECB">
              <w:rPr>
                <w:rFonts w:ascii="Times New Roman" w:hAnsi="Times New Roman" w:cs="Times New Roman"/>
                <w:sz w:val="20"/>
                <w:szCs w:val="20"/>
              </w:rPr>
              <w:t xml:space="preserve"> field.</w:t>
            </w:r>
          </w:p>
        </w:tc>
      </w:tr>
      <w:tr w:rsidR="00156F04"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r w:rsidRPr="00A02ECB">
              <w:rPr>
                <w:rFonts w:ascii="Times New Roman" w:hAnsi="Times New Roman" w:cs="Times New Roman"/>
                <w:sz w:val="20"/>
                <w:szCs w:val="20"/>
              </w:rPr>
              <w:t>txtNewUser</w:t>
            </w:r>
          </w:p>
        </w:tc>
        <w:tc>
          <w:tcPr>
            <w:tcW w:w="2832" w:type="dxa"/>
          </w:tcPr>
          <w:p w:rsidR="00156F04"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DA4262" w:rsidRPr="00A02ECB">
              <w:rPr>
                <w:rFonts w:ascii="Times New Roman" w:hAnsi="Times New Roman" w:cs="Times New Roman"/>
                <w:sz w:val="20"/>
                <w:szCs w:val="20"/>
              </w:rPr>
              <w:t>ext</w:t>
            </w: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156F04"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FC5420" w:rsidRPr="00A02ECB" w:rsidRDefault="00FC5420"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156F04"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r w:rsidRPr="00A02ECB">
              <w:rPr>
                <w:rFonts w:ascii="Times New Roman" w:hAnsi="Times New Roman" w:cs="Times New Roman"/>
                <w:sz w:val="20"/>
                <w:szCs w:val="20"/>
              </w:rPr>
              <w:t>txtNewPassword</w:t>
            </w:r>
          </w:p>
        </w:tc>
        <w:tc>
          <w:tcPr>
            <w:tcW w:w="2832" w:type="dxa"/>
          </w:tcPr>
          <w:p w:rsidR="00156F04"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p w:rsidR="00C5783F" w:rsidRPr="00A02ECB" w:rsidRDefault="00C578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5783F" w:rsidRPr="00A02ECB" w:rsidRDefault="007F71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156F04"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E311B8" w:rsidRPr="00A02ECB" w:rsidRDefault="00E311B8" w:rsidP="00E311B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136008"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txtVerif</w:t>
            </w:r>
            <w:r w:rsidR="00713BCE" w:rsidRPr="00A02ECB">
              <w:rPr>
                <w:rFonts w:ascii="Times New Roman" w:hAnsi="Times New Roman" w:cs="Times New Roman"/>
                <w:sz w:val="20"/>
                <w:szCs w:val="20"/>
              </w:rPr>
              <w:t>y</w:t>
            </w:r>
          </w:p>
        </w:tc>
        <w:tc>
          <w:tcPr>
            <w:tcW w:w="2832" w:type="dxa"/>
          </w:tcPr>
          <w:p w:rsidR="00136008"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CA7EC7" w:rsidRPr="00A02ECB" w:rsidRDefault="003A02C3"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CA7EC7" w:rsidRPr="00A02ECB">
              <w:rPr>
                <w:rFonts w:ascii="Times New Roman" w:hAnsi="Times New Roman" w:cs="Times New Roman"/>
                <w:sz w:val="20"/>
                <w:szCs w:val="20"/>
              </w:rPr>
              <w:t>ust match txtNewPassword</w:t>
            </w:r>
            <w:r w:rsidR="00721FD7" w:rsidRPr="00A02ECB">
              <w:rPr>
                <w:rFonts w:ascii="Times New Roman" w:hAnsi="Times New Roman" w:cs="Times New Roman"/>
                <w:sz w:val="20"/>
                <w:szCs w:val="20"/>
              </w:rPr>
              <w:t>.</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lastRenderedPageBreak/>
              <w:t>txtEmail</w:t>
            </w:r>
          </w:p>
        </w:tc>
        <w:tc>
          <w:tcPr>
            <w:tcW w:w="2832" w:type="dxa"/>
          </w:tcPr>
          <w:p w:rsidR="00CA7EC7"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p w:rsidR="00972AA1"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A7EC7" w:rsidRPr="00A02ECB" w:rsidRDefault="00CA7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sidR="008871DA">
              <w:rPr>
                <w:rFonts w:ascii="Times New Roman" w:hAnsi="Times New Roman" w:cs="Times New Roman"/>
                <w:sz w:val="20"/>
                <w:szCs w:val="20"/>
              </w:rPr>
              <w:t>Z]+\.[a-zAZ</w:t>
            </w:r>
            <w:r w:rsidRPr="00A02ECB">
              <w:rPr>
                <w:rFonts w:ascii="Times New Roman" w:hAnsi="Times New Roman" w:cs="Times New Roman"/>
                <w:sz w:val="20"/>
                <w:szCs w:val="20"/>
              </w:rPr>
              <w:t>z]{2,3}/</w:t>
            </w:r>
          </w:p>
        </w:tc>
        <w:tc>
          <w:tcPr>
            <w:tcW w:w="4534" w:type="dxa"/>
          </w:tcPr>
          <w:p w:rsidR="00136008"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An email c</w:t>
            </w:r>
            <w:r w:rsidR="009F7203" w:rsidRPr="00A02ECB">
              <w:rPr>
                <w:rFonts w:ascii="Times New Roman" w:hAnsi="Times New Roman" w:cs="Times New Roman"/>
                <w:sz w:val="20"/>
                <w:szCs w:val="20"/>
              </w:rPr>
              <w:t>annot contain</w:t>
            </w:r>
            <w:r w:rsidRPr="00A02ECB">
              <w:rPr>
                <w:rFonts w:ascii="Times New Roman" w:hAnsi="Times New Roman" w:cs="Times New Roman"/>
                <w:sz w:val="20"/>
                <w:szCs w:val="20"/>
              </w:rPr>
              <w:t xml:space="preserve"> </w:t>
            </w:r>
            <w:r w:rsidR="009F7203" w:rsidRPr="00A02ECB">
              <w:rPr>
                <w:rFonts w:ascii="Times New Roman" w:hAnsi="Times New Roman" w:cs="Times New Roman"/>
                <w:sz w:val="20"/>
                <w:szCs w:val="20"/>
              </w:rPr>
              <w:t>white</w:t>
            </w:r>
            <w:r w:rsidRPr="00A02ECB">
              <w:rPr>
                <w:rFonts w:ascii="Times New Roman" w:hAnsi="Times New Roman" w:cs="Times New Roman"/>
                <w:sz w:val="20"/>
                <w:szCs w:val="20"/>
              </w:rPr>
              <w:t>spaces</w:t>
            </w:r>
            <w:r w:rsidR="009344D8" w:rsidRPr="00A02ECB">
              <w:rPr>
                <w:rFonts w:ascii="Times New Roman" w:hAnsi="Times New Roman" w:cs="Times New Roman"/>
                <w:sz w:val="20"/>
                <w:szCs w:val="20"/>
              </w:rPr>
              <w:t>. It must precede with an alphanumeric string</w:t>
            </w:r>
            <w:r w:rsidR="00414FAD" w:rsidRPr="00A02ECB">
              <w:rPr>
                <w:rFonts w:ascii="Times New Roman" w:hAnsi="Times New Roman" w:cs="Times New Roman"/>
                <w:sz w:val="20"/>
                <w:szCs w:val="20"/>
              </w:rPr>
              <w:t xml:space="preserve"> (including underscores)</w:t>
            </w:r>
            <w:r w:rsidR="009344D8" w:rsidRPr="00A02ECB">
              <w:rPr>
                <w:rFonts w:ascii="Times New Roman" w:hAnsi="Times New Roman" w:cs="Times New Roman"/>
                <w:sz w:val="20"/>
                <w:szCs w:val="20"/>
              </w:rPr>
              <w:t>, followed by a</w:t>
            </w:r>
            <w:r w:rsidRPr="00A02ECB">
              <w:rPr>
                <w:rFonts w:ascii="Times New Roman" w:hAnsi="Times New Roman" w:cs="Times New Roman"/>
                <w:sz w:val="20"/>
                <w:szCs w:val="20"/>
              </w:rPr>
              <w:t xml:space="preserve">n @ symbol, </w:t>
            </w:r>
            <w:r w:rsidR="00E410F3" w:rsidRPr="00A02ECB">
              <w:rPr>
                <w:rFonts w:ascii="Times New Roman" w:hAnsi="Times New Roman" w:cs="Times New Roman"/>
                <w:sz w:val="20"/>
                <w:szCs w:val="20"/>
              </w:rPr>
              <w:t>another</w:t>
            </w:r>
            <w:r w:rsidR="009344D8" w:rsidRPr="00A02ECB">
              <w:rPr>
                <w:rFonts w:ascii="Times New Roman" w:hAnsi="Times New Roman" w:cs="Times New Roman"/>
                <w:sz w:val="20"/>
                <w:szCs w:val="20"/>
              </w:rPr>
              <w:t xml:space="preserve"> string, a period</w:t>
            </w:r>
            <w:r w:rsidRPr="00A02ECB">
              <w:rPr>
                <w:rFonts w:ascii="Times New Roman" w:hAnsi="Times New Roman" w:cs="Times New Roman"/>
                <w:sz w:val="20"/>
                <w:szCs w:val="20"/>
              </w:rPr>
              <w:t xml:space="preserve"> and ends </w:t>
            </w:r>
            <w:r w:rsidR="009344D8" w:rsidRPr="00A02ECB">
              <w:rPr>
                <w:rFonts w:ascii="Times New Roman" w:hAnsi="Times New Roman" w:cs="Times New Roman"/>
                <w:sz w:val="20"/>
                <w:szCs w:val="20"/>
              </w:rPr>
              <w:t xml:space="preserve">in 2-3 alpha characters. </w:t>
            </w:r>
          </w:p>
          <w:p w:rsidR="00CA7EC7"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w:t>
            </w:r>
            <w:r w:rsidR="009344D8" w:rsidRPr="00A02ECB">
              <w:rPr>
                <w:rFonts w:ascii="Times New Roman" w:hAnsi="Times New Roman" w:cs="Times New Roman"/>
                <w:sz w:val="20"/>
                <w:szCs w:val="20"/>
              </w:rPr>
              <w:t>must be .com, .ca or .org.</w:t>
            </w:r>
            <w:r w:rsidR="00CA7EC7" w:rsidRPr="00A02ECB">
              <w:rPr>
                <w:rFonts w:ascii="Times New Roman" w:hAnsi="Times New Roman" w:cs="Times New Roman"/>
                <w:sz w:val="20"/>
                <w:szCs w:val="20"/>
              </w:rPr>
              <w:t xml:space="preserve"> </w:t>
            </w:r>
          </w:p>
        </w:tc>
      </w:tr>
      <w:tr w:rsidR="00F4634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F46346" w:rsidRPr="00A02ECB" w:rsidRDefault="006C159C">
            <w:pPr>
              <w:rPr>
                <w:rFonts w:ascii="Times New Roman" w:hAnsi="Times New Roman" w:cs="Times New Roman"/>
                <w:sz w:val="20"/>
                <w:szCs w:val="20"/>
              </w:rPr>
            </w:pPr>
            <w:r w:rsidRPr="00A02ECB">
              <w:rPr>
                <w:rFonts w:ascii="Times New Roman" w:hAnsi="Times New Roman" w:cs="Times New Roman"/>
                <w:sz w:val="20"/>
                <w:szCs w:val="20"/>
              </w:rPr>
              <w:t>chkRem</w:t>
            </w:r>
            <w:r w:rsidR="00713BCE" w:rsidRPr="00A02ECB">
              <w:rPr>
                <w:rFonts w:ascii="Times New Roman" w:hAnsi="Times New Roman" w:cs="Times New Roman"/>
                <w:sz w:val="20"/>
                <w:szCs w:val="20"/>
              </w:rPr>
              <w:t>ember</w:t>
            </w:r>
          </w:p>
        </w:tc>
        <w:tc>
          <w:tcPr>
            <w:tcW w:w="2832" w:type="dxa"/>
          </w:tcPr>
          <w:p w:rsidR="00F46346"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6C159C" w:rsidRPr="00A02ECB">
              <w:rPr>
                <w:rFonts w:ascii="Times New Roman" w:hAnsi="Times New Roman" w:cs="Times New Roman"/>
                <w:sz w:val="20"/>
                <w:szCs w:val="20"/>
              </w:rPr>
              <w:t>heckbox</w:t>
            </w:r>
          </w:p>
        </w:tc>
        <w:tc>
          <w:tcPr>
            <w:tcW w:w="4534" w:type="dxa"/>
          </w:tcPr>
          <w:p w:rsidR="00F46346" w:rsidRPr="00A02ECB" w:rsidRDefault="003D09C5"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r w:rsidR="004C001C">
              <w:rPr>
                <w:rFonts w:ascii="Times New Roman" w:hAnsi="Times New Roman" w:cs="Times New Roman"/>
                <w:sz w:val="20"/>
                <w:szCs w:val="20"/>
              </w:rPr>
              <w:t xml:space="preserve"> Can be in one of two states: checked or unchecked.</w:t>
            </w:r>
          </w:p>
        </w:tc>
      </w:tr>
    </w:tbl>
    <w:p w:rsidR="00EB600F" w:rsidRPr="00A02ECB" w:rsidRDefault="00EB600F">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136008"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F46346" w:rsidRPr="00A02ECB">
              <w:rPr>
                <w:rFonts w:ascii="Times New Roman" w:hAnsi="Times New Roman" w:cs="Times New Roman"/>
                <w:sz w:val="20"/>
                <w:szCs w:val="20"/>
              </w:rPr>
              <w:t>: Contact Us</w:t>
            </w:r>
          </w:p>
        </w:tc>
      </w:tr>
      <w:tr w:rsidR="00136008"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136008"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F46346" w:rsidP="00B57555">
            <w:pPr>
              <w:rPr>
                <w:rFonts w:ascii="Times New Roman" w:hAnsi="Times New Roman" w:cs="Times New Roman"/>
                <w:sz w:val="20"/>
                <w:szCs w:val="20"/>
              </w:rPr>
            </w:pPr>
            <w:r w:rsidRPr="00A02ECB">
              <w:rPr>
                <w:rFonts w:ascii="Times New Roman" w:hAnsi="Times New Roman" w:cs="Times New Roman"/>
                <w:sz w:val="20"/>
                <w:szCs w:val="20"/>
              </w:rPr>
              <w:t>txtName</w:t>
            </w:r>
          </w:p>
        </w:tc>
        <w:tc>
          <w:tcPr>
            <w:tcW w:w="2982" w:type="dxa"/>
          </w:tcPr>
          <w:p w:rsidR="00136008" w:rsidRPr="00A02ECB" w:rsidRDefault="00E410F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F46346" w:rsidRPr="00A02ECB">
              <w:rPr>
                <w:rFonts w:ascii="Times New Roman" w:hAnsi="Times New Roman" w:cs="Times New Roman"/>
                <w:sz w:val="20"/>
                <w:szCs w:val="20"/>
              </w:rPr>
              <w:t>ext</w:t>
            </w:r>
          </w:p>
          <w:p w:rsidR="00E410F3" w:rsidRPr="00A02ECB" w:rsidRDefault="00E410F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414FAD" w:rsidRPr="00A02ECB" w:rsidRDefault="006C159C"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E410F3"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136008" w:rsidRPr="00A02ECB" w:rsidRDefault="00414FAD"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w:t>
            </w:r>
            <w:r w:rsidR="009F7203" w:rsidRPr="00A02ECB">
              <w:rPr>
                <w:rFonts w:ascii="Times New Roman" w:hAnsi="Times New Roman" w:cs="Times New Roman"/>
                <w:sz w:val="20"/>
                <w:szCs w:val="20"/>
              </w:rPr>
              <w:t>t cannot contain numbers</w:t>
            </w:r>
            <w:r w:rsidR="003F77D7" w:rsidRPr="00A02ECB">
              <w:rPr>
                <w:rFonts w:ascii="Times New Roman" w:hAnsi="Times New Roman" w:cs="Times New Roman"/>
                <w:sz w:val="20"/>
                <w:szCs w:val="20"/>
              </w:rPr>
              <w:t xml:space="preserve"> or </w:t>
            </w:r>
            <w:r w:rsidR="006F1016" w:rsidRPr="00A02ECB">
              <w:rPr>
                <w:rFonts w:ascii="Times New Roman" w:hAnsi="Times New Roman" w:cs="Times New Roman"/>
                <w:sz w:val="20"/>
                <w:szCs w:val="20"/>
              </w:rPr>
              <w:t>symbols</w:t>
            </w:r>
            <w:r w:rsidR="003F77D7" w:rsidRPr="00A02ECB">
              <w:rPr>
                <w:rFonts w:ascii="Times New Roman" w:hAnsi="Times New Roman" w:cs="Times New Roman"/>
                <w:sz w:val="20"/>
                <w:szCs w:val="20"/>
              </w:rPr>
              <w:t>.</w:t>
            </w:r>
          </w:p>
        </w:tc>
      </w:tr>
      <w:tr w:rsidR="00E410F3"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410F3" w:rsidRPr="00A02ECB" w:rsidRDefault="00E410F3" w:rsidP="00E410F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82" w:type="dxa"/>
          </w:tcPr>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972AA1" w:rsidRPr="00A02ECB" w:rsidRDefault="00972AA1"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sidR="00C032D7">
              <w:rPr>
                <w:rFonts w:ascii="Times New Roman" w:hAnsi="Times New Roman" w:cs="Times New Roman"/>
                <w:sz w:val="20"/>
                <w:szCs w:val="20"/>
              </w:rPr>
              <w:t>Z</w:t>
            </w:r>
            <w:r w:rsidR="007A72ED">
              <w:rPr>
                <w:rFonts w:ascii="Times New Roman" w:hAnsi="Times New Roman" w:cs="Times New Roman"/>
                <w:sz w:val="20"/>
                <w:szCs w:val="20"/>
              </w:rPr>
              <w:t>]+\.[a-zA-Z</w:t>
            </w:r>
            <w:r w:rsidRPr="00A02ECB">
              <w:rPr>
                <w:rFonts w:ascii="Times New Roman" w:hAnsi="Times New Roman" w:cs="Times New Roman"/>
                <w:sz w:val="20"/>
                <w:szCs w:val="20"/>
              </w:rPr>
              <w:t>]{2,3}/</w:t>
            </w:r>
          </w:p>
        </w:tc>
        <w:tc>
          <w:tcPr>
            <w:tcW w:w="4530" w:type="dxa"/>
          </w:tcPr>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410F3"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F46346"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F46346" w:rsidRPr="00A02ECB" w:rsidRDefault="00972AA1" w:rsidP="00B57555">
            <w:pPr>
              <w:rPr>
                <w:rFonts w:ascii="Times New Roman" w:hAnsi="Times New Roman" w:cs="Times New Roman"/>
                <w:sz w:val="20"/>
                <w:szCs w:val="20"/>
              </w:rPr>
            </w:pPr>
            <w:r w:rsidRPr="00A02ECB">
              <w:rPr>
                <w:rFonts w:ascii="Times New Roman" w:hAnsi="Times New Roman" w:cs="Times New Roman"/>
                <w:sz w:val="20"/>
                <w:szCs w:val="20"/>
              </w:rPr>
              <w:t>ta</w:t>
            </w:r>
            <w:r w:rsidR="00F46346" w:rsidRPr="00A02ECB">
              <w:rPr>
                <w:rFonts w:ascii="Times New Roman" w:hAnsi="Times New Roman" w:cs="Times New Roman"/>
                <w:sz w:val="20"/>
                <w:szCs w:val="20"/>
              </w:rPr>
              <w:t>Feedback</w:t>
            </w:r>
          </w:p>
        </w:tc>
        <w:tc>
          <w:tcPr>
            <w:tcW w:w="2982" w:type="dxa"/>
          </w:tcPr>
          <w:p w:rsidR="00F46346" w:rsidRPr="00A02ECB" w:rsidRDefault="00972AA1"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EE776C" w:rsidRPr="00A02ECB">
              <w:rPr>
                <w:rFonts w:ascii="Times New Roman" w:hAnsi="Times New Roman" w:cs="Times New Roman"/>
                <w:sz w:val="20"/>
                <w:szCs w:val="20"/>
              </w:rPr>
              <w:t>extarea</w:t>
            </w:r>
          </w:p>
        </w:tc>
        <w:tc>
          <w:tcPr>
            <w:tcW w:w="4530" w:type="dxa"/>
          </w:tcPr>
          <w:p w:rsidR="00F46346" w:rsidRPr="00A02ECB" w:rsidRDefault="006C159C" w:rsidP="00702314">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2F7BA9" w:rsidRPr="00A02ECB">
              <w:rPr>
                <w:rFonts w:ascii="Times New Roman" w:hAnsi="Times New Roman" w:cs="Times New Roman"/>
                <w:sz w:val="20"/>
                <w:szCs w:val="20"/>
              </w:rPr>
              <w:t xml:space="preserve"> – cannot </w:t>
            </w:r>
            <w:r w:rsidR="00AF191C" w:rsidRPr="00A02ECB">
              <w:rPr>
                <w:rFonts w:ascii="Times New Roman" w:hAnsi="Times New Roman" w:cs="Times New Roman"/>
                <w:sz w:val="20"/>
                <w:szCs w:val="20"/>
              </w:rPr>
              <w:t>be blank</w:t>
            </w:r>
            <w:r w:rsidR="00706F14" w:rsidRPr="00A02ECB">
              <w:rPr>
                <w:rFonts w:ascii="Times New Roman" w:hAnsi="Times New Roman" w:cs="Times New Roman"/>
                <w:sz w:val="20"/>
                <w:szCs w:val="20"/>
              </w:rPr>
              <w:t>.</w:t>
            </w:r>
          </w:p>
        </w:tc>
      </w:tr>
    </w:tbl>
    <w:p w:rsidR="00136008" w:rsidRPr="00A02ECB" w:rsidRDefault="00136008">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F46346" w:rsidRPr="00A02ECB" w:rsidTr="007B45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2A752C" w:rsidRPr="00A02ECB">
              <w:rPr>
                <w:rFonts w:ascii="Times New Roman" w:hAnsi="Times New Roman" w:cs="Times New Roman"/>
                <w:sz w:val="20"/>
                <w:szCs w:val="20"/>
              </w:rPr>
              <w:t xml:space="preserve"> Catering</w:t>
            </w:r>
          </w:p>
        </w:tc>
      </w:tr>
      <w:tr w:rsidR="00F46346"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3"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F46346"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2A752C" w:rsidP="00B57555">
            <w:pPr>
              <w:rPr>
                <w:rFonts w:ascii="Times New Roman" w:hAnsi="Times New Roman" w:cs="Times New Roman"/>
                <w:sz w:val="20"/>
                <w:szCs w:val="20"/>
              </w:rPr>
            </w:pPr>
            <w:r w:rsidRPr="00A02ECB">
              <w:rPr>
                <w:rFonts w:ascii="Times New Roman" w:hAnsi="Times New Roman" w:cs="Times New Roman"/>
                <w:sz w:val="20"/>
                <w:szCs w:val="20"/>
              </w:rPr>
              <w:t>txtFirstName</w:t>
            </w:r>
          </w:p>
        </w:tc>
        <w:tc>
          <w:tcPr>
            <w:tcW w:w="2905" w:type="dxa"/>
          </w:tcPr>
          <w:p w:rsidR="00F46346" w:rsidRPr="00A02ECB" w:rsidRDefault="007B455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2A752C" w:rsidRPr="00A02ECB">
              <w:rPr>
                <w:rFonts w:ascii="Times New Roman" w:hAnsi="Times New Roman" w:cs="Times New Roman"/>
                <w:sz w:val="20"/>
                <w:szCs w:val="20"/>
              </w:rPr>
              <w:t>ext</w:t>
            </w:r>
          </w:p>
          <w:p w:rsidR="007B4559" w:rsidRPr="00A02ECB" w:rsidRDefault="007B455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8037E3" w:rsidRPr="00A02ECB" w:rsidRDefault="00DA365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w:t>
            </w:r>
            <w:r w:rsidR="00BC0B9D" w:rsidRPr="00A02ECB">
              <w:rPr>
                <w:rFonts w:ascii="Times New Roman" w:hAnsi="Times New Roman" w:cs="Times New Roman"/>
                <w:sz w:val="20"/>
                <w:szCs w:val="20"/>
              </w:rPr>
              <w:t>a-zA-Z]+</w:t>
            </w:r>
            <w:r w:rsidR="008037E3" w:rsidRPr="00A02ECB">
              <w:rPr>
                <w:rFonts w:ascii="Times New Roman" w:hAnsi="Times New Roman" w:cs="Times New Roman"/>
                <w:sz w:val="20"/>
                <w:szCs w:val="20"/>
              </w:rPr>
              <w:t>/</w:t>
            </w:r>
          </w:p>
        </w:tc>
        <w:tc>
          <w:tcPr>
            <w:tcW w:w="4533" w:type="dxa"/>
          </w:tcPr>
          <w:p w:rsidR="006F1016" w:rsidRPr="00A02ECB" w:rsidRDefault="006F1016"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7B4559"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46346" w:rsidRPr="00A02ECB" w:rsidRDefault="00DB309A"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26C75"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txtLastName</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7B4559" w:rsidRPr="00A02ECB" w:rsidRDefault="007B4559"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7B4559" w:rsidRPr="00A02ECB" w:rsidRDefault="00DB309A"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B4559"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007568"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w:t>
            </w:r>
            <w:r w:rsidR="00007568" w:rsidRPr="00A02ECB">
              <w:rPr>
                <w:rFonts w:ascii="Times New Roman" w:hAnsi="Times New Roman" w:cs="Times New Roman"/>
                <w:sz w:val="20"/>
                <w:szCs w:val="20"/>
              </w:rPr>
              <w:t>Phone_0, txtPhone_1, txtPhone_2</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007568" w:rsidRPr="00A02ECB" w:rsidRDefault="00007568"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4C001C">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294EBB"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w:t>
            </w:r>
            <w:r w:rsidR="00294EBB" w:rsidRPr="00A02ECB">
              <w:rPr>
                <w:rFonts w:ascii="Times New Roman" w:hAnsi="Times New Roman" w:cs="Times New Roman"/>
                <w:sz w:val="20"/>
                <w:szCs w:val="20"/>
              </w:rPr>
              <w:t>Phone_1 must have 3 digits.</w:t>
            </w:r>
          </w:p>
          <w:p w:rsidR="007B4559"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w:t>
            </w:r>
            <w:r w:rsidR="00294EBB" w:rsidRPr="00A02ECB">
              <w:rPr>
                <w:rFonts w:ascii="Times New Roman" w:hAnsi="Times New Roman" w:cs="Times New Roman"/>
                <w:sz w:val="20"/>
                <w:szCs w:val="20"/>
              </w:rPr>
              <w:t>Phone_2</w:t>
            </w:r>
            <w:r w:rsidR="007B4559" w:rsidRPr="00A02ECB">
              <w:rPr>
                <w:rFonts w:ascii="Times New Roman" w:hAnsi="Times New Roman" w:cs="Times New Roman"/>
                <w:sz w:val="20"/>
                <w:szCs w:val="20"/>
              </w:rPr>
              <w:t xml:space="preserve"> must have 4 digits</w:t>
            </w:r>
            <w:r w:rsidR="00294EB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4043BF" w:rsidRPr="00A02ECB" w:rsidRDefault="004043BF"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4C001C"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/^[a-zA-Z\d_]+\@[a-zA-Z]+\.[a-zA-Z</w:t>
            </w:r>
            <w:r w:rsidR="007B4559" w:rsidRPr="00A02ECB">
              <w:rPr>
                <w:rFonts w:ascii="Times New Roman" w:hAnsi="Times New Roman" w:cs="Times New Roman"/>
                <w:sz w:val="20"/>
                <w:szCs w:val="20"/>
              </w:rPr>
              <w:t>]{2,3}/</w:t>
            </w:r>
          </w:p>
        </w:tc>
        <w:tc>
          <w:tcPr>
            <w:tcW w:w="4533" w:type="dxa"/>
          </w:tcPr>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7B4559"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txtOrganization</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7B4559" w:rsidRPr="00A02ECB" w:rsidRDefault="007B4559" w:rsidP="00706F1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p>
        </w:tc>
      </w:tr>
      <w:tr w:rsidR="007B4559" w:rsidRPr="00A02ECB" w:rsidTr="006F2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txtAddress</w:t>
            </w:r>
          </w:p>
        </w:tc>
        <w:tc>
          <w:tcPr>
            <w:tcW w:w="2905" w:type="dxa"/>
          </w:tcPr>
          <w:p w:rsidR="007B4559"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w:t>
            </w:r>
          </w:p>
          <w:p w:rsidR="00B05813"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B05813"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7B4559" w:rsidRPr="00A02ECB">
              <w:rPr>
                <w:rFonts w:ascii="Times New Roman" w:hAnsi="Times New Roman" w:cs="Times New Roman"/>
                <w:sz w:val="20"/>
                <w:szCs w:val="20"/>
              </w:rPr>
              <w:t>ust be alphanumeric</w:t>
            </w:r>
            <w:r w:rsidRPr="00A02ECB">
              <w:rPr>
                <w:rFonts w:ascii="Times New Roman" w:hAnsi="Times New Roman" w:cs="Times New Roman"/>
                <w:sz w:val="20"/>
                <w:szCs w:val="20"/>
              </w:rPr>
              <w:t>.</w:t>
            </w:r>
          </w:p>
        </w:tc>
      </w:tr>
      <w:tr w:rsidR="007B4559" w:rsidRPr="00A02ECB" w:rsidTr="00256813">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txtDate</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bottom w:val="single" w:sz="4" w:space="0" w:color="BFBFBF" w:themeColor="background1" w:themeShade="BF"/>
            </w:tcBorders>
            <w:shd w:val="clear" w:color="auto" w:fill="auto"/>
          </w:tcPr>
          <w:p w:rsidR="006F2E84"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at least 14 </w:t>
            </w:r>
            <w:r w:rsidR="00D577AF">
              <w:rPr>
                <w:rFonts w:ascii="Times New Roman" w:hAnsi="Times New Roman" w:cs="Times New Roman"/>
                <w:sz w:val="20"/>
                <w:szCs w:val="20"/>
              </w:rPr>
              <w:t xml:space="preserve">full </w:t>
            </w:r>
            <w:r w:rsidR="007B4559" w:rsidRPr="00A02ECB">
              <w:rPr>
                <w:rFonts w:ascii="Times New Roman" w:hAnsi="Times New Roman" w:cs="Times New Roman"/>
                <w:sz w:val="20"/>
                <w:szCs w:val="20"/>
              </w:rPr>
              <w:t xml:space="preserve">days from </w:t>
            </w:r>
            <w:r w:rsidRPr="00A02ECB">
              <w:rPr>
                <w:rFonts w:ascii="Times New Roman" w:hAnsi="Times New Roman" w:cs="Times New Roman"/>
                <w:sz w:val="20"/>
                <w:szCs w:val="20"/>
              </w:rPr>
              <w:t>the current date.</w:t>
            </w:r>
          </w:p>
        </w:tc>
      </w:tr>
      <w:tr w:rsidR="00AF56C2" w:rsidRPr="00A02ECB" w:rsidTr="00256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lastRenderedPageBreak/>
              <w:t>txtStartTime</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top w:val="single" w:sz="4" w:space="0" w:color="BFBFBF" w:themeColor="background1" w:themeShade="BF"/>
            </w:tcBorders>
          </w:tcPr>
          <w:p w:rsidR="000A372A"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after 8:00AM on weekdays and must be after 10:00AM on weekends</w:t>
            </w:r>
            <w:r w:rsidR="005B6E5D" w:rsidRPr="00A02ECB">
              <w:rPr>
                <w:rFonts w:ascii="Times New Roman" w:hAnsi="Times New Roman" w:cs="Times New Roman"/>
                <w:sz w:val="20"/>
                <w:szCs w:val="20"/>
              </w:rPr>
              <w:t>.</w:t>
            </w:r>
            <w:r w:rsidR="007B4559" w:rsidRPr="00A02ECB">
              <w:rPr>
                <w:rFonts w:ascii="Times New Roman" w:hAnsi="Times New Roman" w:cs="Times New Roman"/>
                <w:sz w:val="20"/>
                <w:szCs w:val="20"/>
              </w:rPr>
              <w:t xml:space="preserve"> </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txtEndTime</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Text </w:t>
            </w:r>
            <w:r w:rsidR="003C65EB" w:rsidRPr="00A02ECB">
              <w:rPr>
                <w:rFonts w:ascii="Times New Roman" w:hAnsi="Times New Roman" w:cs="Times New Roman"/>
                <w:sz w:val="20"/>
                <w:szCs w:val="20"/>
              </w:rPr>
              <w:t>(widget)</w:t>
            </w:r>
          </w:p>
        </w:tc>
        <w:tc>
          <w:tcPr>
            <w:tcW w:w="4533" w:type="dxa"/>
          </w:tcPr>
          <w:p w:rsidR="009C6113"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w:t>
            </w:r>
            <w:r w:rsidR="007B4559" w:rsidRPr="00A02ECB">
              <w:rPr>
                <w:rFonts w:ascii="Times New Roman" w:hAnsi="Times New Roman" w:cs="Times New Roman"/>
                <w:sz w:val="20"/>
                <w:szCs w:val="20"/>
              </w:rPr>
              <w:t>must be before 4:00PM on weekdays and must be after 3:00PM on weekends</w:t>
            </w:r>
            <w:r w:rsidR="005B6E5D" w:rsidRPr="00A02ECB">
              <w:rPr>
                <w:rFonts w:ascii="Times New Roman" w:hAnsi="Times New Roman" w:cs="Times New Roman"/>
                <w:sz w:val="20"/>
                <w:szCs w:val="20"/>
              </w:rPr>
              <w:t>.</w:t>
            </w:r>
          </w:p>
          <w:p w:rsidR="00113BB8" w:rsidRPr="00A02ECB" w:rsidRDefault="00113BB8"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lstFunc</w:t>
            </w:r>
            <w:r w:rsidR="00282884" w:rsidRPr="00A02ECB">
              <w:rPr>
                <w:rFonts w:ascii="Times New Roman" w:hAnsi="Times New Roman" w:cs="Times New Roman"/>
                <w:sz w:val="20"/>
                <w:szCs w:val="20"/>
              </w:rPr>
              <w:t>tion</w:t>
            </w:r>
          </w:p>
        </w:tc>
        <w:tc>
          <w:tcPr>
            <w:tcW w:w="2905" w:type="dxa"/>
          </w:tcPr>
          <w:p w:rsidR="007B4559"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 /</w:t>
            </w:r>
            <w:r w:rsidRPr="00A02ECB">
              <w:rPr>
                <w:rFonts w:ascii="Times New Roman" w:hAnsi="Times New Roman" w:cs="Times New Roman"/>
                <w:sz w:val="20"/>
                <w:szCs w:val="20"/>
              </w:rPr>
              <w:t xml:space="preserve"> Datalist</w:t>
            </w:r>
          </w:p>
          <w:p w:rsidR="005B6E5D"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B05CDE"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D82F08" w:rsidRPr="00A02ECB" w:rsidRDefault="00D82F08"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CDE"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txtGuests</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C77A86"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8B0823"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w:t>
            </w:r>
            <w:r w:rsidR="008B0823" w:rsidRPr="00A02ECB">
              <w:rPr>
                <w:rFonts w:ascii="Times New Roman" w:hAnsi="Times New Roman" w:cs="Times New Roman"/>
                <w:sz w:val="20"/>
                <w:szCs w:val="20"/>
              </w:rPr>
              <w:t>numerical.</w:t>
            </w:r>
          </w:p>
          <w:p w:rsidR="007B4559" w:rsidRPr="00A02ECB" w:rsidRDefault="008B0823"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w:t>
            </w:r>
            <w:r w:rsidR="00C77A86" w:rsidRPr="00A02ECB">
              <w:rPr>
                <w:rFonts w:ascii="Times New Roman" w:hAnsi="Times New Roman" w:cs="Times New Roman"/>
                <w:sz w:val="20"/>
                <w:szCs w:val="20"/>
              </w:rPr>
              <w:t>at least</w:t>
            </w:r>
            <w:r w:rsidR="007B4559" w:rsidRPr="00A02ECB">
              <w:rPr>
                <w:rFonts w:ascii="Times New Roman" w:hAnsi="Times New Roman" w:cs="Times New Roman"/>
                <w:sz w:val="20"/>
                <w:szCs w:val="20"/>
              </w:rPr>
              <w:t xml:space="preserve"> 50 and </w:t>
            </w:r>
            <w:r w:rsidR="00C77A86" w:rsidRPr="00A02ECB">
              <w:rPr>
                <w:rFonts w:ascii="Times New Roman" w:hAnsi="Times New Roman" w:cs="Times New Roman"/>
                <w:sz w:val="20"/>
                <w:szCs w:val="20"/>
              </w:rPr>
              <w:t>no more</w:t>
            </w:r>
            <w:r w:rsidR="007B4559" w:rsidRPr="00A02ECB">
              <w:rPr>
                <w:rFonts w:ascii="Times New Roman" w:hAnsi="Times New Roman" w:cs="Times New Roman"/>
                <w:sz w:val="20"/>
                <w:szCs w:val="20"/>
              </w:rPr>
              <w:t xml:space="preserve"> than 250</w:t>
            </w:r>
            <w:r w:rsidR="00C77A86"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chk</w:t>
            </w:r>
            <w:r w:rsidR="00E61F24" w:rsidRPr="00A02ECB">
              <w:rPr>
                <w:rFonts w:ascii="Times New Roman" w:hAnsi="Times New Roman" w:cs="Times New Roman"/>
                <w:sz w:val="20"/>
                <w:szCs w:val="20"/>
              </w:rPr>
              <w:t>Brownies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chkCakes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chkCookies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chkCupcakes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chkDonuts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chkMacarons</w:t>
            </w:r>
          </w:p>
        </w:tc>
        <w:tc>
          <w:tcPr>
            <w:tcW w:w="2905" w:type="dxa"/>
          </w:tcPr>
          <w:p w:rsidR="007B4559" w:rsidRPr="00A02ECB" w:rsidRDefault="00E61F24"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7B4559" w:rsidRPr="00A02ECB">
              <w:rPr>
                <w:rFonts w:ascii="Times New Roman" w:hAnsi="Times New Roman" w:cs="Times New Roman"/>
                <w:sz w:val="20"/>
                <w:szCs w:val="20"/>
              </w:rPr>
              <w:t>heckbox</w:t>
            </w:r>
          </w:p>
        </w:tc>
        <w:tc>
          <w:tcPr>
            <w:tcW w:w="4533" w:type="dxa"/>
          </w:tcPr>
          <w:p w:rsidR="007B4559" w:rsidRPr="00A02ECB" w:rsidRDefault="007B4559" w:rsidP="00E61F24">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E61F24" w:rsidRPr="00A02ECB">
              <w:rPr>
                <w:rFonts w:ascii="Times New Roman" w:hAnsi="Times New Roman" w:cs="Times New Roman"/>
                <w:sz w:val="20"/>
                <w:szCs w:val="20"/>
              </w:rPr>
              <w:t>.</w:t>
            </w:r>
            <w:r w:rsidR="00D577AF">
              <w:rPr>
                <w:rFonts w:ascii="Times New Roman" w:hAnsi="Times New Roman" w:cs="Times New Roman"/>
                <w:sz w:val="20"/>
                <w:szCs w:val="20"/>
              </w:rPr>
              <w:t xml:space="preserve"> Each c</w:t>
            </w:r>
            <w:r w:rsidR="00D577AF">
              <w:rPr>
                <w:rFonts w:ascii="Times New Roman" w:hAnsi="Times New Roman" w:cs="Times New Roman"/>
                <w:sz w:val="20"/>
                <w:szCs w:val="20"/>
              </w:rPr>
              <w:t>an be in one of two states: checked or unchecked.</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r w:rsidRPr="00A02ECB">
              <w:rPr>
                <w:rFonts w:ascii="Times New Roman" w:hAnsi="Times New Roman" w:cs="Times New Roman"/>
                <w:sz w:val="20"/>
                <w:szCs w:val="20"/>
              </w:rPr>
              <w:t>taAllergies</w:t>
            </w:r>
          </w:p>
        </w:tc>
        <w:tc>
          <w:tcPr>
            <w:tcW w:w="2905" w:type="dxa"/>
          </w:tcPr>
          <w:p w:rsidR="007B4559" w:rsidRPr="00A02ECB" w:rsidRDefault="00593382"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7B4559" w:rsidRPr="00A02ECB" w:rsidRDefault="007B4559" w:rsidP="00AA14B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r w:rsidRPr="00A02ECB">
              <w:rPr>
                <w:rFonts w:ascii="Times New Roman" w:hAnsi="Times New Roman" w:cs="Times New Roman"/>
                <w:sz w:val="20"/>
                <w:szCs w:val="20"/>
              </w:rPr>
              <w:t>taComments</w:t>
            </w:r>
          </w:p>
        </w:tc>
        <w:tc>
          <w:tcPr>
            <w:tcW w:w="2905" w:type="dxa"/>
          </w:tcPr>
          <w:p w:rsidR="007B4559" w:rsidRPr="00A02ECB" w:rsidRDefault="00593382"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7B4559" w:rsidRPr="00A02ECB" w:rsidRDefault="007B4559" w:rsidP="00AA14BB">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bl>
    <w:p w:rsidR="00F46346" w:rsidRPr="00A02ECB" w:rsidRDefault="00F46346">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2A752C"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C91D21" w:rsidRPr="00A02ECB">
              <w:rPr>
                <w:rFonts w:ascii="Times New Roman" w:hAnsi="Times New Roman" w:cs="Times New Roman"/>
                <w:sz w:val="20"/>
                <w:szCs w:val="20"/>
              </w:rPr>
              <w:t xml:space="preserve"> Cart</w:t>
            </w:r>
          </w:p>
        </w:tc>
      </w:tr>
      <w:tr w:rsidR="002A752C"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2A752C"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DA1157" w:rsidP="00B57555">
            <w:pPr>
              <w:rPr>
                <w:rFonts w:ascii="Times New Roman" w:hAnsi="Times New Roman" w:cs="Times New Roman"/>
                <w:sz w:val="20"/>
                <w:szCs w:val="20"/>
              </w:rPr>
            </w:pPr>
            <w:r w:rsidRPr="00A02ECB">
              <w:rPr>
                <w:rFonts w:ascii="Times New Roman" w:hAnsi="Times New Roman" w:cs="Times New Roman"/>
                <w:sz w:val="20"/>
                <w:szCs w:val="20"/>
              </w:rPr>
              <w:t>txt</w:t>
            </w:r>
            <w:r w:rsidR="00C91D21" w:rsidRPr="00A02ECB">
              <w:rPr>
                <w:rFonts w:ascii="Times New Roman" w:hAnsi="Times New Roman" w:cs="Times New Roman"/>
                <w:sz w:val="20"/>
                <w:szCs w:val="20"/>
              </w:rPr>
              <w:t>Quantity</w:t>
            </w:r>
            <w:r w:rsidRPr="00A02ECB">
              <w:rPr>
                <w:rFonts w:ascii="Times New Roman" w:hAnsi="Times New Roman" w:cs="Times New Roman"/>
                <w:sz w:val="20"/>
                <w:szCs w:val="20"/>
              </w:rPr>
              <w:t>1, txtQuantity2, txtQuantity3,</w:t>
            </w:r>
          </w:p>
          <w:p w:rsidR="00DA1157" w:rsidRPr="00A02ECB" w:rsidRDefault="00DA1157" w:rsidP="00B57555">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2A752C" w:rsidRPr="00A02ECB" w:rsidRDefault="00482CE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00E93735" w:rsidRPr="00A02ECB">
              <w:rPr>
                <w:rFonts w:ascii="Times New Roman" w:hAnsi="Times New Roman" w:cs="Times New Roman"/>
                <w:sz w:val="20"/>
                <w:szCs w:val="20"/>
              </w:rPr>
              <w:t>ext</w:t>
            </w:r>
          </w:p>
        </w:tc>
        <w:tc>
          <w:tcPr>
            <w:tcW w:w="4530" w:type="dxa"/>
          </w:tcPr>
          <w:p w:rsidR="007F7171"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0F1E70">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2A752C"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w:t>
            </w:r>
            <w:r w:rsidR="00372AD1" w:rsidRPr="00A02ECB">
              <w:rPr>
                <w:rFonts w:ascii="Times New Roman" w:hAnsi="Times New Roman" w:cs="Times New Roman"/>
                <w:sz w:val="20"/>
                <w:szCs w:val="20"/>
              </w:rPr>
              <w:t xml:space="preserve">must be </w:t>
            </w:r>
            <w:r w:rsidRPr="00A02ECB">
              <w:rPr>
                <w:rFonts w:ascii="Times New Roman" w:hAnsi="Times New Roman" w:cs="Times New Roman"/>
                <w:sz w:val="20"/>
                <w:szCs w:val="20"/>
              </w:rPr>
              <w:t>a value between 1-100 (inclusive).</w:t>
            </w:r>
          </w:p>
        </w:tc>
      </w:tr>
    </w:tbl>
    <w:p w:rsidR="002A752C" w:rsidRPr="00A02ECB" w:rsidRDefault="002A752C">
      <w:pPr>
        <w:rPr>
          <w:rFonts w:ascii="Times New Roman" w:hAnsi="Times New Roman" w:cs="Times New Roman"/>
          <w:sz w:val="20"/>
          <w:szCs w:val="20"/>
        </w:rPr>
      </w:pPr>
    </w:p>
    <w:p w:rsidR="00C91D21" w:rsidRPr="00A02ECB" w:rsidRDefault="00C91D21">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C91D21"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C91D21" w:rsidRPr="00A02ECB" w:rsidRDefault="00C91D21"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FORM on page: </w:t>
            </w:r>
            <w:r w:rsidR="003121F9">
              <w:rPr>
                <w:rFonts w:ascii="Times New Roman" w:hAnsi="Times New Roman" w:cs="Times New Roman"/>
                <w:sz w:val="20"/>
                <w:szCs w:val="20"/>
              </w:rPr>
              <w:t>Products</w:t>
            </w:r>
          </w:p>
        </w:tc>
      </w:tr>
      <w:tr w:rsidR="00C91D21"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C91D21"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C91D21" w:rsidRPr="00A02ECB" w:rsidRDefault="00C91D21" w:rsidP="00B57555">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C91D21" w:rsidRPr="00A02ECB" w:rsidRDefault="00C91D21" w:rsidP="00B57555">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C91D21"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7F7171" w:rsidP="00B57555">
            <w:pPr>
              <w:rPr>
                <w:rFonts w:ascii="Times New Roman" w:hAnsi="Times New Roman" w:cs="Times New Roman"/>
                <w:sz w:val="20"/>
                <w:szCs w:val="20"/>
              </w:rPr>
            </w:pPr>
            <w:r w:rsidRPr="00A02ECB">
              <w:rPr>
                <w:rFonts w:ascii="Times New Roman" w:hAnsi="Times New Roman" w:cs="Times New Roman"/>
                <w:sz w:val="20"/>
                <w:szCs w:val="20"/>
              </w:rPr>
              <w:t>txtQuantity</w:t>
            </w:r>
          </w:p>
        </w:tc>
        <w:tc>
          <w:tcPr>
            <w:tcW w:w="2982" w:type="dxa"/>
          </w:tcPr>
          <w:p w:rsidR="00C91D21" w:rsidRPr="00A02ECB" w:rsidRDefault="00482CE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007F7171" w:rsidRPr="00A02ECB">
              <w:rPr>
                <w:rFonts w:ascii="Times New Roman" w:hAnsi="Times New Roman" w:cs="Times New Roman"/>
                <w:sz w:val="20"/>
                <w:szCs w:val="20"/>
              </w:rPr>
              <w:t>ext</w:t>
            </w:r>
          </w:p>
        </w:tc>
        <w:tc>
          <w:tcPr>
            <w:tcW w:w="4530" w:type="dxa"/>
          </w:tcPr>
          <w:p w:rsidR="00E93735"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C91D21"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C91D21" w:rsidRDefault="00C91D21">
      <w:pPr>
        <w:rPr>
          <w:rFonts w:ascii="Times New Roman" w:hAnsi="Times New Roman" w:cs="Times New Roman"/>
          <w:sz w:val="20"/>
          <w:szCs w:val="20"/>
        </w:rPr>
      </w:pPr>
    </w:p>
    <w:p w:rsidR="004A0A0A" w:rsidRPr="004A0A0A" w:rsidRDefault="004A0A0A">
      <w:pPr>
        <w:rPr>
          <w:rFonts w:ascii="Times New Roman" w:hAnsi="Times New Roman" w:cs="Times New Roman"/>
          <w:b/>
          <w:sz w:val="24"/>
          <w:szCs w:val="24"/>
        </w:rPr>
      </w:pPr>
      <w:r>
        <w:rPr>
          <w:rFonts w:ascii="Times New Roman" w:hAnsi="Times New Roman" w:cs="Times New Roman"/>
          <w:b/>
          <w:sz w:val="24"/>
          <w:szCs w:val="24"/>
        </w:rPr>
        <w:t>Form Testing</w:t>
      </w:r>
    </w:p>
    <w:p w:rsidR="004A0A0A" w:rsidRPr="00A02ECB" w:rsidRDefault="004A0A0A">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B57555">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897809" w:rsidRPr="00A02ECB" w:rsidRDefault="00482CE4"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00E733E7"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897809" w:rsidRPr="00A02ECB" w:rsidRDefault="00482CE4"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00E733E7"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B57555">
            <w:pPr>
              <w:rPr>
                <w:rFonts w:ascii="Times New Roman" w:hAnsi="Times New Roman" w:cs="Times New Roman"/>
                <w:b w:val="0"/>
                <w:sz w:val="20"/>
                <w:szCs w:val="20"/>
              </w:rPr>
            </w:pPr>
            <w:r w:rsidRPr="00A02ECB">
              <w:rPr>
                <w:rFonts w:ascii="Times New Roman" w:hAnsi="Times New Roman" w:cs="Times New Roman"/>
                <w:b w:val="0"/>
                <w:sz w:val="20"/>
                <w:szCs w:val="20"/>
              </w:rPr>
              <w:t>txtVerify</w:t>
            </w:r>
          </w:p>
        </w:tc>
        <w:tc>
          <w:tcPr>
            <w:tcW w:w="2982" w:type="dxa"/>
          </w:tcPr>
          <w:p w:rsidR="00897809" w:rsidRPr="00A02ECB" w:rsidRDefault="00C3723B"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r w:rsidR="0056642C">
              <w:rPr>
                <w:rFonts w:ascii="Times New Roman" w:hAnsi="Times New Roman" w:cs="Times New Roman"/>
                <w:sz w:val="20"/>
                <w:szCs w:val="20"/>
              </w:rPr>
              <w:t>.</w:t>
            </w:r>
          </w:p>
        </w:tc>
        <w:tc>
          <w:tcPr>
            <w:tcW w:w="4530" w:type="dxa"/>
          </w:tcPr>
          <w:p w:rsidR="00897809" w:rsidRPr="00A02ECB" w:rsidRDefault="00C3723B"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56642C" w:rsidRDefault="00482CE4" w:rsidP="00B57555">
            <w:pPr>
              <w:rPr>
                <w:rFonts w:ascii="Times New Roman" w:hAnsi="Times New Roman" w:cs="Times New Roman"/>
                <w:b w:val="0"/>
                <w:sz w:val="20"/>
                <w:szCs w:val="20"/>
              </w:rPr>
            </w:pPr>
            <w:r w:rsidRPr="0056642C">
              <w:rPr>
                <w:rFonts w:ascii="Times New Roman" w:hAnsi="Times New Roman" w:cs="Times New Roman"/>
                <w:b w:val="0"/>
                <w:sz w:val="20"/>
                <w:szCs w:val="20"/>
              </w:rPr>
              <w:t>txtNewUser</w:t>
            </w:r>
          </w:p>
          <w:p w:rsidR="00482CE4" w:rsidRPr="0056642C" w:rsidRDefault="00482CE4" w:rsidP="00B57555">
            <w:pPr>
              <w:rPr>
                <w:rFonts w:ascii="Times New Roman" w:hAnsi="Times New Roman" w:cs="Times New Roman"/>
                <w:b w:val="0"/>
                <w:sz w:val="20"/>
                <w:szCs w:val="20"/>
              </w:rPr>
            </w:pPr>
            <w:r w:rsidRPr="0056642C">
              <w:rPr>
                <w:rFonts w:ascii="Times New Roman" w:hAnsi="Times New Roman" w:cs="Times New Roman"/>
                <w:b w:val="0"/>
                <w:sz w:val="20"/>
                <w:szCs w:val="20"/>
              </w:rPr>
              <w:t>txtNewPassword</w:t>
            </w:r>
          </w:p>
          <w:p w:rsidR="0056642C" w:rsidRPr="00A02ECB" w:rsidRDefault="0056642C" w:rsidP="00B57555">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56642C">
              <w:rPr>
                <w:rFonts w:ascii="Times New Roman" w:hAnsi="Times New Roman" w:cs="Times New Roman"/>
                <w:sz w:val="20"/>
                <w:szCs w:val="20"/>
              </w:rPr>
              <w:t>.</w:t>
            </w:r>
          </w:p>
        </w:tc>
        <w:tc>
          <w:tcPr>
            <w:tcW w:w="4530"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56642C">
              <w:rPr>
                <w:rFonts w:ascii="Times New Roman" w:hAnsi="Times New Roman" w:cs="Times New Roman"/>
                <w:sz w:val="20"/>
                <w:szCs w:val="20"/>
              </w:rPr>
              <w:t>.</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482CE4"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482CE4" w:rsidRPr="00A02ECB" w:rsidRDefault="00482CE4" w:rsidP="00482CE4">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482CE4" w:rsidRPr="00A02ECB" w:rsidRDefault="00482CE4" w:rsidP="00482C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482CE4" w:rsidRPr="00A02ECB" w:rsidRDefault="00482CE4" w:rsidP="00482C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2902B3"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2902B3" w:rsidRPr="00A02ECB" w:rsidRDefault="00857FD3" w:rsidP="00B57555">
            <w:pPr>
              <w:rPr>
                <w:rFonts w:ascii="Times New Roman" w:hAnsi="Times New Roman" w:cs="Times New Roman"/>
                <w:b w:val="0"/>
                <w:sz w:val="20"/>
                <w:szCs w:val="20"/>
              </w:rPr>
            </w:pPr>
            <w:r w:rsidRPr="00A02ECB">
              <w:rPr>
                <w:rFonts w:ascii="Times New Roman" w:hAnsi="Times New Roman" w:cs="Times New Roman"/>
                <w:b w:val="0"/>
                <w:sz w:val="20"/>
                <w:szCs w:val="20"/>
              </w:rPr>
              <w:t>taComments</w:t>
            </w:r>
          </w:p>
        </w:tc>
        <w:tc>
          <w:tcPr>
            <w:tcW w:w="2982" w:type="dxa"/>
          </w:tcPr>
          <w:p w:rsidR="002902B3" w:rsidRPr="00A02ECB" w:rsidRDefault="0056642C"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placeholder wa</w:t>
            </w:r>
            <w:r w:rsidR="00857FD3" w:rsidRPr="00A02ECB">
              <w:rPr>
                <w:rFonts w:ascii="Times New Roman" w:hAnsi="Times New Roman" w:cs="Times New Roman"/>
                <w:sz w:val="20"/>
                <w:szCs w:val="20"/>
              </w:rPr>
              <w:t>s missing and JS allow</w:t>
            </w:r>
            <w:r>
              <w:rPr>
                <w:rFonts w:ascii="Times New Roman" w:hAnsi="Times New Roman" w:cs="Times New Roman"/>
                <w:sz w:val="20"/>
                <w:szCs w:val="20"/>
              </w:rPr>
              <w:t>ed</w:t>
            </w:r>
            <w:r w:rsidR="00857FD3" w:rsidRPr="00A02ECB">
              <w:rPr>
                <w:rFonts w:ascii="Times New Roman" w:hAnsi="Times New Roman" w:cs="Times New Roman"/>
                <w:sz w:val="20"/>
                <w:szCs w:val="20"/>
              </w:rPr>
              <w:t xml:space="preserve"> submission even when </w:t>
            </w:r>
            <w:r>
              <w:rPr>
                <w:rFonts w:ascii="Times New Roman" w:hAnsi="Times New Roman" w:cs="Times New Roman"/>
                <w:sz w:val="20"/>
                <w:szCs w:val="20"/>
              </w:rPr>
              <w:t xml:space="preserve">the </w:t>
            </w:r>
            <w:r w:rsidR="00857FD3" w:rsidRPr="00A02ECB">
              <w:rPr>
                <w:rFonts w:ascii="Times New Roman" w:hAnsi="Times New Roman" w:cs="Times New Roman"/>
                <w:sz w:val="20"/>
                <w:szCs w:val="20"/>
              </w:rPr>
              <w:t xml:space="preserve">field is left </w:t>
            </w:r>
            <w:r w:rsidR="00052C65" w:rsidRPr="00A02ECB">
              <w:rPr>
                <w:rFonts w:ascii="Times New Roman" w:hAnsi="Times New Roman" w:cs="Times New Roman"/>
                <w:sz w:val="20"/>
                <w:szCs w:val="20"/>
              </w:rPr>
              <w:t>“</w:t>
            </w:r>
            <w:r w:rsidR="00857FD3" w:rsidRPr="00A02ECB">
              <w:rPr>
                <w:rFonts w:ascii="Times New Roman" w:hAnsi="Times New Roman" w:cs="Times New Roman"/>
                <w:sz w:val="20"/>
                <w:szCs w:val="20"/>
              </w:rPr>
              <w:t>empty</w:t>
            </w:r>
            <w:r>
              <w:rPr>
                <w:rFonts w:ascii="Times New Roman" w:hAnsi="Times New Roman" w:cs="Times New Roman"/>
                <w:sz w:val="20"/>
                <w:szCs w:val="20"/>
              </w:rPr>
              <w:t>.”</w:t>
            </w:r>
          </w:p>
        </w:tc>
        <w:tc>
          <w:tcPr>
            <w:tcW w:w="4530" w:type="dxa"/>
          </w:tcPr>
          <w:p w:rsidR="002902B3" w:rsidRPr="00A02ECB" w:rsidRDefault="00857FD3"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Tabs in HTML of textarea were removed</w:t>
            </w:r>
            <w:r w:rsidR="003B027F" w:rsidRPr="00A02ECB">
              <w:rPr>
                <w:rFonts w:ascii="Times New Roman" w:hAnsi="Times New Roman" w:cs="Times New Roman"/>
                <w:sz w:val="20"/>
                <w:szCs w:val="20"/>
              </w:rPr>
              <w:t xml:space="preserve"> to make </w:t>
            </w:r>
            <w:r w:rsidR="00482CE4">
              <w:rPr>
                <w:rFonts w:ascii="Times New Roman" w:hAnsi="Times New Roman" w:cs="Times New Roman"/>
                <w:sz w:val="20"/>
                <w:szCs w:val="20"/>
              </w:rPr>
              <w:t xml:space="preserve">the </w:t>
            </w:r>
            <w:r w:rsidR="003B027F" w:rsidRPr="00A02ECB">
              <w:rPr>
                <w:rFonts w:ascii="Times New Roman" w:hAnsi="Times New Roman" w:cs="Times New Roman"/>
                <w:sz w:val="20"/>
                <w:szCs w:val="20"/>
              </w:rPr>
              <w:t>textarea element empty</w:t>
            </w:r>
            <w:r w:rsidR="0056642C">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56642C" w:rsidP="00B57555">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1A2914">
              <w:rPr>
                <w:rFonts w:ascii="Times New Roman" w:hAnsi="Times New Roman" w:cs="Times New Roman"/>
                <w:sz w:val="20"/>
                <w:szCs w:val="20"/>
              </w:rPr>
              <w:t>.</w:t>
            </w:r>
          </w:p>
        </w:tc>
        <w:tc>
          <w:tcPr>
            <w:tcW w:w="4530" w:type="dxa"/>
          </w:tcPr>
          <w:p w:rsidR="00897809" w:rsidRPr="00A02ECB" w:rsidRDefault="00DC7DE7"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1A2914">
              <w:rPr>
                <w:rFonts w:ascii="Times New Roman" w:hAnsi="Times New Roman" w:cs="Times New Roman"/>
                <w:sz w:val="20"/>
                <w:szCs w:val="20"/>
              </w:rPr>
              <w:t>.</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223C0" w:rsidRPr="00A02ECB" w:rsidRDefault="00F223C0" w:rsidP="00F223C0">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897809" w:rsidRPr="00A02ECB" w:rsidRDefault="00F223C0"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w:t>
            </w:r>
            <w:r w:rsidR="00B57555">
              <w:rPr>
                <w:rFonts w:ascii="Times New Roman" w:hAnsi="Times New Roman" w:cs="Times New Roman"/>
                <w:sz w:val="20"/>
                <w:szCs w:val="20"/>
              </w:rPr>
              <w:t>ing Enter on the keyboard caused</w:t>
            </w:r>
            <w:r w:rsidRPr="00A02ECB">
              <w:rPr>
                <w:rFonts w:ascii="Times New Roman" w:hAnsi="Times New Roman" w:cs="Times New Roman"/>
                <w:sz w:val="20"/>
                <w:szCs w:val="20"/>
              </w:rPr>
              <w:t xml:space="preserve"> the box to be highlig</w:t>
            </w:r>
            <w:r w:rsidR="00B57555">
              <w:rPr>
                <w:rFonts w:ascii="Times New Roman" w:hAnsi="Times New Roman" w:cs="Times New Roman"/>
                <w:sz w:val="20"/>
                <w:szCs w:val="20"/>
              </w:rPr>
              <w:t>hted, but no error message showed.</w:t>
            </w:r>
          </w:p>
        </w:tc>
        <w:tc>
          <w:tcPr>
            <w:tcW w:w="4530"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missing lines of code for</w:t>
            </w:r>
            <w:r w:rsidR="00F223C0" w:rsidRPr="00A02ECB">
              <w:rPr>
                <w:rFonts w:ascii="Times New Roman" w:hAnsi="Times New Roman" w:cs="Times New Roman"/>
                <w:sz w:val="20"/>
                <w:szCs w:val="20"/>
              </w:rPr>
              <w:t xml:space="preserve"> the </w:t>
            </w:r>
            <w:r w:rsidR="00B57555">
              <w:rPr>
                <w:rFonts w:ascii="Times New Roman" w:hAnsi="Times New Roman" w:cs="Times New Roman"/>
                <w:sz w:val="20"/>
                <w:szCs w:val="20"/>
              </w:rPr>
              <w:t xml:space="preserve">onsubmit </w:t>
            </w:r>
            <w:r w:rsidR="00F223C0" w:rsidRPr="00A02ECB">
              <w:rPr>
                <w:rFonts w:ascii="Times New Roman" w:hAnsi="Times New Roman" w:cs="Times New Roman"/>
                <w:sz w:val="20"/>
                <w:szCs w:val="20"/>
              </w:rPr>
              <w:t xml:space="preserve">validation function </w:t>
            </w:r>
            <w:r w:rsidR="00B57555">
              <w:rPr>
                <w:rFonts w:ascii="Times New Roman" w:hAnsi="Times New Roman" w:cs="Times New Roman"/>
                <w:sz w:val="20"/>
                <w:szCs w:val="20"/>
              </w:rPr>
              <w:t xml:space="preserve">were </w:t>
            </w:r>
            <w:r w:rsidR="00F223C0" w:rsidRPr="00A02ECB">
              <w:rPr>
                <w:rFonts w:ascii="Times New Roman" w:hAnsi="Times New Roman" w:cs="Times New Roman"/>
                <w:sz w:val="20"/>
                <w:szCs w:val="20"/>
              </w:rPr>
              <w:t>added</w:t>
            </w:r>
            <w:r w:rsidR="00B57555">
              <w:rPr>
                <w:rFonts w:ascii="Times New Roman" w:hAnsi="Times New Roman" w:cs="Times New Roman"/>
                <w:sz w:val="20"/>
                <w:szCs w:val="20"/>
              </w:rPr>
              <w:t>.</w:t>
            </w:r>
          </w:p>
        </w:tc>
      </w:tr>
      <w:tr w:rsidR="00482CE4"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482CE4" w:rsidRPr="00A02ECB" w:rsidRDefault="00482CE4" w:rsidP="00482CE4">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482CE4" w:rsidRPr="00A02ECB" w:rsidRDefault="00482CE4" w:rsidP="00482C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482CE4" w:rsidRPr="00A02ECB" w:rsidRDefault="00482CE4" w:rsidP="00482C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5C76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C7619" w:rsidRPr="00A02ECB" w:rsidRDefault="005C7619" w:rsidP="00B57555">
            <w:pPr>
              <w:rPr>
                <w:rFonts w:ascii="Times New Roman" w:hAnsi="Times New Roman" w:cs="Times New Roman"/>
                <w:b w:val="0"/>
                <w:sz w:val="20"/>
                <w:szCs w:val="20"/>
              </w:rPr>
            </w:pPr>
            <w:r w:rsidRPr="00A02ECB">
              <w:rPr>
                <w:rFonts w:ascii="Times New Roman" w:hAnsi="Times New Roman" w:cs="Times New Roman"/>
                <w:b w:val="0"/>
                <w:sz w:val="20"/>
                <w:szCs w:val="20"/>
              </w:rPr>
              <w:t>txtDate</w:t>
            </w:r>
          </w:p>
        </w:tc>
        <w:tc>
          <w:tcPr>
            <w:tcW w:w="2982" w:type="dxa"/>
          </w:tcPr>
          <w:p w:rsidR="005C761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005C7619" w:rsidRPr="00A02ECB">
              <w:rPr>
                <w:rFonts w:ascii="Times New Roman" w:hAnsi="Times New Roman" w:cs="Times New Roman"/>
                <w:sz w:val="20"/>
                <w:szCs w:val="20"/>
              </w:rPr>
              <w:t>id not differentiate between dates within 2 weeks and dates in the past</w:t>
            </w:r>
            <w:r>
              <w:rPr>
                <w:rFonts w:ascii="Times New Roman" w:hAnsi="Times New Roman" w:cs="Times New Roman"/>
                <w:sz w:val="20"/>
                <w:szCs w:val="20"/>
              </w:rPr>
              <w:t>.</w:t>
            </w:r>
          </w:p>
        </w:tc>
        <w:tc>
          <w:tcPr>
            <w:tcW w:w="4530" w:type="dxa"/>
          </w:tcPr>
          <w:p w:rsidR="005C7619" w:rsidRPr="00A02ECB" w:rsidRDefault="005C76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r w:rsidR="000360D9">
              <w:rPr>
                <w:rFonts w:ascii="Times New Roman" w:hAnsi="Times New Roman" w:cs="Times New Roman"/>
                <w:sz w:val="20"/>
                <w:szCs w:val="20"/>
              </w:rPr>
              <w:t>.</w:t>
            </w:r>
          </w:p>
        </w:tc>
      </w:tr>
      <w:tr w:rsidR="00F83594"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F83594" w:rsidRPr="00A02ECB" w:rsidRDefault="00F83594" w:rsidP="00B57555">
            <w:pPr>
              <w:rPr>
                <w:rFonts w:ascii="Times New Roman" w:hAnsi="Times New Roman" w:cs="Times New Roman"/>
                <w:b w:val="0"/>
                <w:sz w:val="20"/>
                <w:szCs w:val="20"/>
              </w:rPr>
            </w:pPr>
            <w:r w:rsidRPr="00A02ECB">
              <w:rPr>
                <w:rFonts w:ascii="Times New Roman" w:hAnsi="Times New Roman" w:cs="Times New Roman"/>
                <w:b w:val="0"/>
                <w:sz w:val="20"/>
                <w:szCs w:val="20"/>
              </w:rPr>
              <w:t>txtDate, txtStartTime, txtEndTime</w:t>
            </w:r>
          </w:p>
        </w:tc>
        <w:tc>
          <w:tcPr>
            <w:tcW w:w="2982" w:type="dxa"/>
          </w:tcPr>
          <w:p w:rsidR="00F83594" w:rsidRPr="00A02ECB" w:rsidRDefault="00F8359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r w:rsidR="000360D9">
              <w:rPr>
                <w:rFonts w:ascii="Times New Roman" w:hAnsi="Times New Roman" w:cs="Times New Roman"/>
                <w:sz w:val="20"/>
                <w:szCs w:val="20"/>
              </w:rPr>
              <w:t>.</w:t>
            </w:r>
          </w:p>
        </w:tc>
        <w:tc>
          <w:tcPr>
            <w:tcW w:w="4530" w:type="dxa"/>
          </w:tcPr>
          <w:p w:rsidR="00F83594" w:rsidRPr="00A02ECB" w:rsidRDefault="00F83594"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Event handler changed from onblur to onchange</w:t>
            </w:r>
            <w:r w:rsidR="000360D9">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9477DF" w:rsidP="00B57555">
            <w:pPr>
              <w:rPr>
                <w:rFonts w:ascii="Times New Roman" w:hAnsi="Times New Roman" w:cs="Times New Roman"/>
                <w:b w:val="0"/>
                <w:sz w:val="20"/>
                <w:szCs w:val="20"/>
              </w:rPr>
            </w:pPr>
            <w:r w:rsidRPr="00A02ECB">
              <w:rPr>
                <w:rFonts w:ascii="Times New Roman" w:hAnsi="Times New Roman" w:cs="Times New Roman"/>
                <w:b w:val="0"/>
                <w:sz w:val="20"/>
                <w:szCs w:val="20"/>
              </w:rPr>
              <w:t>txtEndTime</w:t>
            </w:r>
          </w:p>
        </w:tc>
        <w:tc>
          <w:tcPr>
            <w:tcW w:w="2982"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did</w:t>
            </w:r>
            <w:r w:rsidR="005C7619" w:rsidRPr="00A02ECB">
              <w:rPr>
                <w:rFonts w:ascii="Times New Roman" w:hAnsi="Times New Roman" w:cs="Times New Roman"/>
                <w:sz w:val="20"/>
                <w:szCs w:val="20"/>
              </w:rPr>
              <w:t xml:space="preserve"> not return an error if </w:t>
            </w:r>
            <w:r>
              <w:rPr>
                <w:rFonts w:ascii="Times New Roman" w:hAnsi="Times New Roman" w:cs="Times New Roman"/>
                <w:sz w:val="20"/>
                <w:szCs w:val="20"/>
              </w:rPr>
              <w:t xml:space="preserve">the </w:t>
            </w:r>
            <w:r w:rsidR="005C7619" w:rsidRPr="00A02ECB">
              <w:rPr>
                <w:rFonts w:ascii="Times New Roman" w:hAnsi="Times New Roman" w:cs="Times New Roman"/>
                <w:sz w:val="20"/>
                <w:szCs w:val="20"/>
              </w:rPr>
              <w:t>end time was before</w:t>
            </w:r>
            <w:r>
              <w:rPr>
                <w:rFonts w:ascii="Times New Roman" w:hAnsi="Times New Roman" w:cs="Times New Roman"/>
                <w:sz w:val="20"/>
                <w:szCs w:val="20"/>
              </w:rPr>
              <w:t xml:space="preserve"> the</w:t>
            </w:r>
            <w:r w:rsidR="005C7619" w:rsidRPr="00A02ECB">
              <w:rPr>
                <w:rFonts w:ascii="Times New Roman" w:hAnsi="Times New Roman" w:cs="Times New Roman"/>
                <w:sz w:val="20"/>
                <w:szCs w:val="20"/>
              </w:rPr>
              <w:t xml:space="preserve"> start time</w:t>
            </w:r>
            <w:r>
              <w:rPr>
                <w:rFonts w:ascii="Times New Roman" w:hAnsi="Times New Roman" w:cs="Times New Roman"/>
                <w:sz w:val="20"/>
                <w:szCs w:val="20"/>
              </w:rPr>
              <w:t>.</w:t>
            </w:r>
          </w:p>
        </w:tc>
        <w:tc>
          <w:tcPr>
            <w:tcW w:w="4530" w:type="dxa"/>
          </w:tcPr>
          <w:p w:rsidR="00897809" w:rsidRPr="00A02ECB" w:rsidRDefault="000360D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v</w:t>
            </w:r>
            <w:r w:rsidR="00F83594" w:rsidRPr="00A02ECB">
              <w:rPr>
                <w:rFonts w:ascii="Times New Roman" w:hAnsi="Times New Roman" w:cs="Times New Roman"/>
                <w:sz w:val="20"/>
                <w:szCs w:val="20"/>
              </w:rPr>
              <w:t xml:space="preserve">alidation function </w:t>
            </w:r>
            <w:r>
              <w:rPr>
                <w:rFonts w:ascii="Times New Roman" w:hAnsi="Times New Roman" w:cs="Times New Roman"/>
                <w:sz w:val="20"/>
                <w:szCs w:val="20"/>
              </w:rPr>
              <w:t xml:space="preserve">was </w:t>
            </w:r>
            <w:r w:rsidR="00F83594" w:rsidRPr="00A02ECB">
              <w:rPr>
                <w:rFonts w:ascii="Times New Roman" w:hAnsi="Times New Roman" w:cs="Times New Roman"/>
                <w:sz w:val="20"/>
                <w:szCs w:val="20"/>
              </w:rPr>
              <w:t>updated to check that</w:t>
            </w:r>
            <w:r>
              <w:rPr>
                <w:rFonts w:ascii="Times New Roman" w:hAnsi="Times New Roman" w:cs="Times New Roman"/>
                <w:sz w:val="20"/>
                <w:szCs w:val="20"/>
              </w:rPr>
              <w:t xml:space="preserve"> the</w:t>
            </w:r>
            <w:r w:rsidR="00F83594" w:rsidRPr="00A02ECB">
              <w:rPr>
                <w:rFonts w:ascii="Times New Roman" w:hAnsi="Times New Roman" w:cs="Times New Roman"/>
                <w:sz w:val="20"/>
                <w:szCs w:val="20"/>
              </w:rPr>
              <w:t xml:space="preserve"> end time was after the start time</w:t>
            </w:r>
            <w:r>
              <w:rPr>
                <w:rFonts w:ascii="Times New Roman" w:hAnsi="Times New Roman" w:cs="Times New Roman"/>
                <w:sz w:val="20"/>
                <w:szCs w:val="20"/>
              </w:rPr>
              <w:t>.</w:t>
            </w:r>
          </w:p>
        </w:tc>
      </w:tr>
      <w:tr w:rsidR="007560F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7560F9" w:rsidRPr="00A02ECB" w:rsidRDefault="007560F9" w:rsidP="00B57555">
            <w:pPr>
              <w:rPr>
                <w:rFonts w:ascii="Times New Roman" w:hAnsi="Times New Roman" w:cs="Times New Roman"/>
                <w:b w:val="0"/>
                <w:sz w:val="20"/>
                <w:szCs w:val="20"/>
              </w:rPr>
            </w:pPr>
            <w:r w:rsidRPr="00A02ECB">
              <w:rPr>
                <w:rFonts w:ascii="Times New Roman" w:hAnsi="Times New Roman" w:cs="Times New Roman"/>
                <w:b w:val="0"/>
                <w:sz w:val="20"/>
                <w:szCs w:val="20"/>
              </w:rPr>
              <w:t>txtGuests</w:t>
            </w:r>
          </w:p>
        </w:tc>
        <w:tc>
          <w:tcPr>
            <w:tcW w:w="2982" w:type="dxa"/>
          </w:tcPr>
          <w:p w:rsidR="007560F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field allowed an</w:t>
            </w:r>
            <w:r w:rsidR="007560F9" w:rsidRPr="00A02ECB">
              <w:rPr>
                <w:rFonts w:ascii="Times New Roman" w:hAnsi="Times New Roman" w:cs="Times New Roman"/>
                <w:sz w:val="20"/>
                <w:szCs w:val="20"/>
              </w:rPr>
              <w:t xml:space="preserve"> infinite number without an error message</w:t>
            </w:r>
            <w:r>
              <w:rPr>
                <w:rFonts w:ascii="Times New Roman" w:hAnsi="Times New Roman" w:cs="Times New Roman"/>
                <w:sz w:val="20"/>
                <w:szCs w:val="20"/>
              </w:rPr>
              <w:t>.</w:t>
            </w:r>
          </w:p>
        </w:tc>
        <w:tc>
          <w:tcPr>
            <w:tcW w:w="4530" w:type="dxa"/>
          </w:tcPr>
          <w:p w:rsidR="007560F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w:t>
            </w:r>
            <w:r w:rsidR="00F51E9E">
              <w:rPr>
                <w:rFonts w:ascii="Times New Roman" w:hAnsi="Times New Roman" w:cs="Times New Roman"/>
                <w:sz w:val="20"/>
                <w:szCs w:val="20"/>
              </w:rPr>
              <w:t>aximum</w:t>
            </w:r>
            <w:r w:rsidR="007560F9" w:rsidRPr="00A02ECB">
              <w:rPr>
                <w:rFonts w:ascii="Times New Roman" w:hAnsi="Times New Roman" w:cs="Times New Roman"/>
                <w:sz w:val="20"/>
                <w:szCs w:val="20"/>
              </w:rPr>
              <w:t xml:space="preserve"> value</w:t>
            </w:r>
            <w:r>
              <w:rPr>
                <w:rFonts w:ascii="Times New Roman" w:hAnsi="Times New Roman" w:cs="Times New Roman"/>
                <w:sz w:val="20"/>
                <w:szCs w:val="20"/>
              </w:rPr>
              <w:t xml:space="preserve"> was</w:t>
            </w:r>
            <w:r w:rsidR="007560F9" w:rsidRPr="00A02ECB">
              <w:rPr>
                <w:rFonts w:ascii="Times New Roman" w:hAnsi="Times New Roman" w:cs="Times New Roman"/>
                <w:sz w:val="20"/>
                <w:szCs w:val="20"/>
              </w:rPr>
              <w:t xml:space="preserve"> added</w:t>
            </w:r>
            <w:r>
              <w:rPr>
                <w:rFonts w:ascii="Times New Roman" w:hAnsi="Times New Roman" w:cs="Times New Roman"/>
                <w:sz w:val="20"/>
                <w:szCs w:val="20"/>
              </w:rPr>
              <w:t>.</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6C3833" w:rsidP="00B57555">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897809" w:rsidRPr="00A02ECB" w:rsidRDefault="006C3833"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sidR="000360D9">
              <w:rPr>
                <w:rFonts w:ascii="Times New Roman" w:hAnsi="Times New Roman" w:cs="Times New Roman"/>
                <w:sz w:val="20"/>
                <w:szCs w:val="20"/>
              </w:rPr>
              <w:t>.</w:t>
            </w:r>
          </w:p>
        </w:tc>
        <w:tc>
          <w:tcPr>
            <w:tcW w:w="4530" w:type="dxa"/>
          </w:tcPr>
          <w:p w:rsidR="00897809" w:rsidRPr="00A02ECB" w:rsidRDefault="006C3833"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sidR="000360D9">
              <w:rPr>
                <w:rFonts w:ascii="Times New Roman" w:hAnsi="Times New Roman" w:cs="Times New Roman"/>
                <w:sz w:val="20"/>
                <w:szCs w:val="20"/>
              </w:rPr>
              <w:t>.</w:t>
            </w:r>
          </w:p>
        </w:tc>
      </w:tr>
      <w:tr w:rsidR="0089780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180EA2" w:rsidP="00B57555">
            <w:pPr>
              <w:rPr>
                <w:rFonts w:ascii="Times New Roman" w:hAnsi="Times New Roman" w:cs="Times New Roman"/>
                <w:b w:val="0"/>
                <w:sz w:val="20"/>
                <w:szCs w:val="20"/>
              </w:rPr>
            </w:pPr>
            <w:r w:rsidRPr="00A02ECB">
              <w:rPr>
                <w:rFonts w:ascii="Times New Roman" w:hAnsi="Times New Roman" w:cs="Times New Roman"/>
                <w:b w:val="0"/>
                <w:sz w:val="20"/>
                <w:szCs w:val="20"/>
              </w:rPr>
              <w:t>txtStartTime, txtEndTime</w:t>
            </w:r>
          </w:p>
        </w:tc>
        <w:tc>
          <w:tcPr>
            <w:tcW w:w="2982" w:type="dxa"/>
          </w:tcPr>
          <w:p w:rsidR="0089780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00180EA2"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00180EA2" w:rsidRPr="00A02ECB">
              <w:rPr>
                <w:rFonts w:ascii="Times New Roman" w:hAnsi="Times New Roman" w:cs="Times New Roman"/>
                <w:sz w:val="20"/>
                <w:szCs w:val="20"/>
              </w:rPr>
              <w:t>not cl</w:t>
            </w:r>
            <w:r>
              <w:rPr>
                <w:rFonts w:ascii="Times New Roman" w:hAnsi="Times New Roman" w:cs="Times New Roman"/>
                <w:sz w:val="20"/>
                <w:szCs w:val="20"/>
              </w:rPr>
              <w:t>ear.</w:t>
            </w:r>
          </w:p>
        </w:tc>
        <w:tc>
          <w:tcPr>
            <w:tcW w:w="4530" w:type="dxa"/>
          </w:tcPr>
          <w:p w:rsidR="00897809" w:rsidRPr="00A02ECB" w:rsidRDefault="000360D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00180EA2"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00180EA2" w:rsidRPr="00A02ECB">
              <w:rPr>
                <w:rFonts w:ascii="Times New Roman" w:hAnsi="Times New Roman" w:cs="Times New Roman"/>
                <w:sz w:val="20"/>
                <w:szCs w:val="20"/>
              </w:rPr>
              <w:t>changed from “Start Time” and “End Time” to “Event Start Time” and “Event End Time</w:t>
            </w:r>
            <w:r>
              <w:rPr>
                <w:rFonts w:ascii="Times New Roman" w:hAnsi="Times New Roman" w:cs="Times New Roman"/>
                <w:sz w:val="20"/>
                <w:szCs w:val="20"/>
              </w:rPr>
              <w:t>.</w:t>
            </w:r>
            <w:r w:rsidR="00180EA2" w:rsidRPr="00A02ECB">
              <w:rPr>
                <w:rFonts w:ascii="Times New Roman" w:hAnsi="Times New Roman" w:cs="Times New Roman"/>
                <w:sz w:val="20"/>
                <w:szCs w:val="20"/>
              </w:rPr>
              <w:t>”</w:t>
            </w:r>
          </w:p>
        </w:tc>
      </w:tr>
    </w:tbl>
    <w:p w:rsidR="006D2919" w:rsidRPr="00A02ECB" w:rsidRDefault="006D291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4235A3"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rsidR="006D2919" w:rsidRDefault="006D2919">
      <w:pPr>
        <w:rPr>
          <w:rFonts w:ascii="Times New Roman" w:hAnsi="Times New Roman" w:cs="Times New Roman"/>
          <w:sz w:val="20"/>
          <w:szCs w:val="20"/>
        </w:rPr>
      </w:pPr>
    </w:p>
    <w:p w:rsidR="006B6EDE" w:rsidRPr="00A02ECB" w:rsidRDefault="006B6EDE">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B57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lastRenderedPageBreak/>
              <w:t xml:space="preserve">TEST DOCUMENTATION for FORM on page: </w:t>
            </w:r>
            <w:r w:rsidR="006B6EDE">
              <w:rPr>
                <w:rFonts w:ascii="Times New Roman" w:hAnsi="Times New Roman" w:cs="Times New Roman"/>
                <w:sz w:val="20"/>
                <w:szCs w:val="20"/>
              </w:rPr>
              <w:t>Products</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B57555">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6D2919" w:rsidRPr="00A02ECB" w:rsidTr="00B57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B57555">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B575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B57555">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B57555">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B575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rsidR="009B1013" w:rsidRDefault="002E39AF">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sidR="006116E3">
        <w:rPr>
          <w:rStyle w:val="fontstyle01"/>
          <w:rFonts w:ascii="Times New Roman" w:hAnsi="Times New Roman" w:cs="Times New Roman"/>
          <w:b/>
          <w:sz w:val="24"/>
        </w:rPr>
        <w:t>Additional Work Completed</w:t>
      </w:r>
    </w:p>
    <w:p w:rsidR="00A02ECB" w:rsidRPr="00A02ECB" w:rsidRDefault="00A02ECB">
      <w:pPr>
        <w:rPr>
          <w:rStyle w:val="fontstyle01"/>
          <w:rFonts w:ascii="Times New Roman" w:hAnsi="Times New Roman" w:cs="Times New Roman"/>
          <w:b/>
          <w:sz w:val="24"/>
        </w:rPr>
      </w:pPr>
    </w:p>
    <w:p w:rsidR="000360D9" w:rsidRPr="00A02ECB" w:rsidRDefault="000360D9" w:rsidP="000360D9">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Products:</w:t>
      </w:r>
      <w:r w:rsidRPr="00A02ECB">
        <w:rPr>
          <w:rStyle w:val="fontstyle01"/>
          <w:rFonts w:ascii="Times New Roman" w:hAnsi="Times New Roman" w:cs="Times New Roman"/>
        </w:rPr>
        <w:t xml:space="preserve"> a filter feature has been implemented</w:t>
      </w:r>
    </w:p>
    <w:p w:rsidR="00956736" w:rsidRDefault="000360D9" w:rsidP="000360D9">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 xml:space="preserve">Products: a modal </w:t>
      </w:r>
      <w:r w:rsidR="00956736">
        <w:rPr>
          <w:rStyle w:val="fontstyle01"/>
          <w:rFonts w:ascii="Times New Roman" w:hAnsi="Times New Roman" w:cs="Times New Roman"/>
        </w:rPr>
        <w:t xml:space="preserve">has been implemented </w:t>
      </w:r>
      <w:r w:rsidR="00291500">
        <w:rPr>
          <w:rStyle w:val="fontstyle01"/>
          <w:rFonts w:ascii="Times New Roman" w:hAnsi="Times New Roman" w:cs="Times New Roman"/>
        </w:rPr>
        <w:t xml:space="preserve">to allow the user to purchase products </w:t>
      </w:r>
    </w:p>
    <w:p w:rsidR="001678B0" w:rsidRPr="00956736" w:rsidRDefault="00956736" w:rsidP="00956736">
      <w:pPr>
        <w:pStyle w:val="ListParagraph"/>
        <w:numPr>
          <w:ilvl w:val="0"/>
          <w:numId w:val="15"/>
        </w:numPr>
        <w:rPr>
          <w:rStyle w:val="fontstyle21"/>
          <w:rFonts w:ascii="Times New Roman" w:hAnsi="Times New Roman" w:cs="Times New Roman"/>
        </w:rPr>
      </w:pPr>
      <w:r w:rsidRPr="00A02ECB">
        <w:rPr>
          <w:rStyle w:val="fontstyle01"/>
          <w:rFonts w:ascii="Times New Roman" w:hAnsi="Times New Roman" w:cs="Times New Roman"/>
        </w:rPr>
        <w:t xml:space="preserve">CSS for all forms </w:t>
      </w:r>
      <w:r w:rsidR="00E34E80">
        <w:rPr>
          <w:rStyle w:val="fontstyle01"/>
          <w:rFonts w:ascii="Times New Roman" w:hAnsi="Times New Roman" w:cs="Times New Roman"/>
        </w:rPr>
        <w:t>were</w:t>
      </w:r>
      <w:r w:rsidRPr="00A02ECB">
        <w:rPr>
          <w:rStyle w:val="fontstyle01"/>
          <w:rFonts w:ascii="Times New Roman" w:hAnsi="Times New Roman" w:cs="Times New Roman"/>
        </w:rPr>
        <w:t xml:space="preserve"> standardized and combined into one document (form.css)</w:t>
      </w:r>
      <w:r w:rsidR="002E39AF" w:rsidRPr="00956736">
        <w:rPr>
          <w:rFonts w:ascii="Times New Roman" w:hAnsi="Times New Roman" w:cs="Times New Roman"/>
          <w:b/>
          <w:color w:val="000000"/>
          <w:sz w:val="22"/>
          <w:szCs w:val="22"/>
        </w:rPr>
        <w:br/>
      </w:r>
    </w:p>
    <w:p w:rsidR="00BE19D4" w:rsidRDefault="006116E3">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008C3C29" w:rsidRPr="00A02ECB">
        <w:rPr>
          <w:rStyle w:val="fontstyle01"/>
          <w:rFonts w:ascii="Times New Roman" w:hAnsi="Times New Roman" w:cs="Times New Roman"/>
          <w:b/>
          <w:sz w:val="24"/>
        </w:rPr>
        <w:t>rom</w:t>
      </w:r>
      <w:r>
        <w:rPr>
          <w:rStyle w:val="fontstyle01"/>
          <w:rFonts w:ascii="Times New Roman" w:hAnsi="Times New Roman" w:cs="Times New Roman"/>
          <w:b/>
          <w:sz w:val="24"/>
        </w:rPr>
        <w:t xml:space="preserve"> Previous M</w:t>
      </w:r>
      <w:r w:rsidR="00BE19D4" w:rsidRPr="00A02ECB">
        <w:rPr>
          <w:rStyle w:val="fontstyle01"/>
          <w:rFonts w:ascii="Times New Roman" w:hAnsi="Times New Roman" w:cs="Times New Roman"/>
          <w:b/>
          <w:sz w:val="24"/>
        </w:rPr>
        <w:t>ilestones</w:t>
      </w:r>
    </w:p>
    <w:p w:rsidR="00956736" w:rsidRPr="00A02ECB" w:rsidRDefault="00956736">
      <w:pPr>
        <w:rPr>
          <w:rStyle w:val="fontstyle01"/>
          <w:rFonts w:ascii="Times New Roman" w:hAnsi="Times New Roman" w:cs="Times New Roman"/>
          <w:b/>
          <w:sz w:val="24"/>
        </w:rPr>
      </w:pPr>
    </w:p>
    <w:p w:rsidR="00956736" w:rsidRPr="00A02ECB" w:rsidRDefault="00FC1AFB"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b</w:t>
      </w:r>
      <w:r w:rsidR="00956736" w:rsidRPr="00A02ECB">
        <w:rPr>
          <w:rStyle w:val="fontstyle01"/>
          <w:rFonts w:ascii="Times New Roman" w:hAnsi="Times New Roman" w:cs="Times New Roman"/>
        </w:rPr>
        <w:t>akery name was changed from !DOCTYPE Desserts to Madeleine’s</w:t>
      </w:r>
      <w:r w:rsidR="00956736">
        <w:rPr>
          <w:rStyle w:val="fontstyle01"/>
          <w:rFonts w:ascii="Times New Roman" w:hAnsi="Times New Roman" w:cs="Times New Roman"/>
        </w:rPr>
        <w:t xml:space="preserve"> (logos, content, etc.)</w:t>
      </w:r>
      <w:r>
        <w:rPr>
          <w:rStyle w:val="fontstyle01"/>
          <w:rFonts w:ascii="Times New Roman" w:hAnsi="Times New Roman" w:cs="Times New Roman"/>
        </w:rPr>
        <w:t xml:space="preserve"> to avoid confusion</w:t>
      </w:r>
    </w:p>
    <w:p w:rsidR="00956736" w:rsidRDefault="00956736"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 xml:space="preserve">The </w:t>
      </w:r>
      <w:r w:rsidR="00291500">
        <w:rPr>
          <w:rStyle w:val="fontstyle01"/>
          <w:rFonts w:ascii="Times New Roman" w:hAnsi="Times New Roman" w:cs="Times New Roman"/>
        </w:rPr>
        <w:t xml:space="preserve">multiple </w:t>
      </w:r>
      <w:r>
        <w:rPr>
          <w:rStyle w:val="fontstyle01"/>
          <w:rFonts w:ascii="Times New Roman" w:hAnsi="Times New Roman" w:cs="Times New Roman"/>
        </w:rPr>
        <w:t>l</w:t>
      </w:r>
      <w:r w:rsidRPr="00A02ECB">
        <w:rPr>
          <w:rStyle w:val="fontstyle01"/>
          <w:rFonts w:ascii="Times New Roman" w:hAnsi="Times New Roman" w:cs="Times New Roman"/>
        </w:rPr>
        <w:t>ogo</w:t>
      </w:r>
      <w:r w:rsidR="00291500">
        <w:rPr>
          <w:rStyle w:val="fontstyle01"/>
          <w:rFonts w:ascii="Times New Roman" w:hAnsi="Times New Roman" w:cs="Times New Roman"/>
        </w:rPr>
        <w:t>s now redirect</w:t>
      </w:r>
      <w:r w:rsidRPr="00A02ECB">
        <w:rPr>
          <w:rStyle w:val="fontstyle01"/>
          <w:rFonts w:ascii="Times New Roman" w:hAnsi="Times New Roman" w:cs="Times New Roman"/>
        </w:rPr>
        <w:t xml:space="preserve"> to </w:t>
      </w:r>
      <w:r>
        <w:rPr>
          <w:rStyle w:val="fontstyle01"/>
          <w:rFonts w:ascii="Times New Roman" w:hAnsi="Times New Roman" w:cs="Times New Roman"/>
        </w:rPr>
        <w:t xml:space="preserve">the </w:t>
      </w:r>
      <w:r w:rsidRPr="00A02ECB">
        <w:rPr>
          <w:rStyle w:val="fontstyle01"/>
          <w:rFonts w:ascii="Times New Roman" w:hAnsi="Times New Roman" w:cs="Times New Roman"/>
        </w:rPr>
        <w:t>home page</w:t>
      </w:r>
      <w:r w:rsidR="00291500">
        <w:rPr>
          <w:rStyle w:val="fontstyle01"/>
          <w:rFonts w:ascii="Times New Roman" w:hAnsi="Times New Roman" w:cs="Times New Roman"/>
        </w:rPr>
        <w:t xml:space="preserve"> (index.html)</w:t>
      </w:r>
    </w:p>
    <w:p w:rsidR="00E34E80" w:rsidRPr="00A02ECB" w:rsidRDefault="00E34E80" w:rsidP="00956736">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 xml:space="preserve">The skip to content </w:t>
      </w:r>
      <w:r w:rsidR="00291500">
        <w:rPr>
          <w:rStyle w:val="fontstyle01"/>
          <w:rFonts w:ascii="Times New Roman" w:hAnsi="Times New Roman" w:cs="Times New Roman"/>
        </w:rPr>
        <w:t>link was removed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testimonials page was renamed to Reviews and was added to the navigation bar</w:t>
      </w:r>
      <w:r w:rsidR="00291500">
        <w:rPr>
          <w:rStyle w:val="fontstyle01"/>
          <w:rFonts w:ascii="Times New Roman" w:hAnsi="Times New Roman" w:cs="Times New Roman"/>
        </w:rPr>
        <w:t xml:space="preserve"> (current html page name has not been changed)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w:t>
      </w:r>
      <w:r w:rsidRPr="00A02ECB">
        <w:rPr>
          <w:rStyle w:val="fontstyle01"/>
          <w:rFonts w:ascii="Times New Roman" w:hAnsi="Times New Roman" w:cs="Times New Roman"/>
        </w:rPr>
        <w:t>ign in and cart links have been changed to icons</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header and footer sections were redesigned</w:t>
      </w:r>
    </w:p>
    <w:p w:rsidR="00956736" w:rsidRDefault="00956736"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index page, cart and popup pages were redesigned</w:t>
      </w:r>
    </w:p>
    <w:p w:rsidR="00956736" w:rsidRDefault="00907718" w:rsidP="00BA5259">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about-</w:t>
      </w:r>
      <w:r w:rsidR="00956736">
        <w:rPr>
          <w:rStyle w:val="fontstyle01"/>
          <w:rFonts w:ascii="Times New Roman" w:hAnsi="Times New Roman" w:cs="Times New Roman"/>
        </w:rPr>
        <w:t>us and reviews have been given background images</w:t>
      </w:r>
    </w:p>
    <w:p w:rsidR="00A02ECB" w:rsidRPr="00A02ECB" w:rsidRDefault="00A02ECB" w:rsidP="00A02ECB">
      <w:pPr>
        <w:rPr>
          <w:rStyle w:val="fontstyle01"/>
          <w:rFonts w:ascii="Times New Roman" w:hAnsi="Times New Roman" w:cs="Times New Roman"/>
        </w:rPr>
      </w:pPr>
    </w:p>
    <w:p w:rsidR="001678B0" w:rsidRDefault="006116E3">
      <w:pPr>
        <w:rPr>
          <w:rStyle w:val="fontstyle01"/>
          <w:rFonts w:ascii="Times New Roman" w:hAnsi="Times New Roman" w:cs="Times New Roman"/>
          <w:b/>
          <w:sz w:val="24"/>
        </w:rPr>
      </w:pPr>
      <w:r>
        <w:rPr>
          <w:rStyle w:val="fontstyle01"/>
          <w:rFonts w:ascii="Times New Roman" w:hAnsi="Times New Roman" w:cs="Times New Roman"/>
          <w:b/>
          <w:sz w:val="24"/>
        </w:rPr>
        <w:t>Key Issues Encountered</w:t>
      </w:r>
    </w:p>
    <w:p w:rsidR="00A02ECB" w:rsidRPr="00A02ECB" w:rsidRDefault="00A02ECB">
      <w:pPr>
        <w:rPr>
          <w:rStyle w:val="fontstyle01"/>
          <w:rFonts w:ascii="Times New Roman" w:hAnsi="Times New Roman" w:cs="Times New Roman"/>
          <w:b/>
          <w:sz w:val="24"/>
        </w:rPr>
      </w:pPr>
    </w:p>
    <w:p w:rsidR="00956736" w:rsidRDefault="00956736" w:rsidP="00956736">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Products: while the image and name of the selected product are updated in the popup, the allergy image and information do not. </w:t>
      </w:r>
      <w:r w:rsidR="00907718">
        <w:rPr>
          <w:rFonts w:ascii="Times New Roman" w:hAnsi="Times New Roman" w:cs="Times New Roman"/>
          <w:color w:val="000000"/>
          <w:sz w:val="22"/>
          <w:szCs w:val="22"/>
        </w:rPr>
        <w:t>These additional features will be implemented</w:t>
      </w:r>
      <w:r>
        <w:rPr>
          <w:rFonts w:ascii="Times New Roman" w:hAnsi="Times New Roman" w:cs="Times New Roman"/>
          <w:color w:val="000000"/>
          <w:sz w:val="22"/>
          <w:szCs w:val="22"/>
        </w:rPr>
        <w:t xml:space="preserve"> </w:t>
      </w:r>
      <w:r w:rsidR="00907718">
        <w:rPr>
          <w:rFonts w:ascii="Times New Roman" w:hAnsi="Times New Roman" w:cs="Times New Roman"/>
          <w:color w:val="000000"/>
          <w:sz w:val="22"/>
          <w:szCs w:val="22"/>
        </w:rPr>
        <w:t xml:space="preserve">and fixed </w:t>
      </w:r>
      <w:r>
        <w:rPr>
          <w:rFonts w:ascii="Times New Roman" w:hAnsi="Times New Roman" w:cs="Times New Roman"/>
          <w:color w:val="000000"/>
          <w:sz w:val="22"/>
          <w:szCs w:val="22"/>
        </w:rPr>
        <w:t>later.</w:t>
      </w:r>
    </w:p>
    <w:p w:rsidR="00453938" w:rsidRDefault="00453938" w:rsidP="00956736">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Specific time validation cases: We were unable to block submission despite a warning message displayed. This was the only widget that we </w:t>
      </w:r>
      <w:r w:rsidR="00E25768">
        <w:rPr>
          <w:rFonts w:ascii="Times New Roman" w:hAnsi="Times New Roman" w:cs="Times New Roman"/>
          <w:color w:val="000000"/>
          <w:sz w:val="22"/>
          <w:szCs w:val="22"/>
        </w:rPr>
        <w:t xml:space="preserve">are currently </w:t>
      </w:r>
      <w:r>
        <w:rPr>
          <w:rFonts w:ascii="Times New Roman" w:hAnsi="Times New Roman" w:cs="Times New Roman"/>
          <w:color w:val="000000"/>
          <w:sz w:val="22"/>
          <w:szCs w:val="22"/>
        </w:rPr>
        <w:t xml:space="preserve">unable to </w:t>
      </w:r>
      <w:r w:rsidR="00AB2A2B">
        <w:rPr>
          <w:rFonts w:ascii="Times New Roman" w:hAnsi="Times New Roman" w:cs="Times New Roman"/>
          <w:color w:val="000000"/>
          <w:sz w:val="22"/>
          <w:szCs w:val="22"/>
        </w:rPr>
        <w:t xml:space="preserve">fix. </w:t>
      </w:r>
    </w:p>
    <w:p w:rsidR="008F3D8B" w:rsidRPr="001B4B73" w:rsidRDefault="008F3D8B" w:rsidP="00956736">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The slideshow was not displaying because the folders within the student.bcitdev.com required that the links be case-sensitive.</w:t>
      </w:r>
    </w:p>
    <w:p w:rsidR="00956736" w:rsidRPr="00956736" w:rsidRDefault="00956736" w:rsidP="00956736">
      <w:pPr>
        <w:rPr>
          <w:rFonts w:ascii="Times New Roman" w:hAnsi="Times New Roman" w:cs="Times New Roman"/>
          <w:color w:val="000000"/>
          <w:sz w:val="22"/>
          <w:szCs w:val="22"/>
        </w:rPr>
      </w:pPr>
      <w:r w:rsidRPr="00956736">
        <w:rPr>
          <w:rFonts w:ascii="Times New Roman" w:hAnsi="Times New Roman" w:cs="Times New Roman"/>
          <w:color w:val="000000"/>
          <w:sz w:val="22"/>
          <w:szCs w:val="22"/>
        </w:rPr>
        <w:t xml:space="preserve"> </w:t>
      </w:r>
    </w:p>
    <w:p w:rsidR="001678B0" w:rsidRDefault="001678B0">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sidR="008137C9">
        <w:rPr>
          <w:rStyle w:val="fontstyle01"/>
          <w:rFonts w:ascii="Times New Roman" w:hAnsi="Times New Roman" w:cs="Times New Roman"/>
          <w:b/>
          <w:sz w:val="24"/>
        </w:rPr>
        <w:t xml:space="preserve"> and jQuery</w:t>
      </w:r>
    </w:p>
    <w:p w:rsidR="00A02ECB" w:rsidRPr="00A02ECB" w:rsidRDefault="00A02ECB">
      <w:pPr>
        <w:rPr>
          <w:rStyle w:val="fontstyle01"/>
          <w:rFonts w:ascii="Times New Roman" w:hAnsi="Times New Roman" w:cs="Times New Roman"/>
          <w:b/>
          <w:sz w:val="24"/>
        </w:rPr>
      </w:pPr>
    </w:p>
    <w:p w:rsidR="00F010EE" w:rsidRPr="00512460" w:rsidRDefault="00F010EE" w:rsidP="00512460">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Datepicker and wickedpicker widgets</w:t>
      </w:r>
    </w:p>
    <w:p w:rsidR="001B4B73" w:rsidRPr="001B4B73" w:rsidRDefault="001B4B73" w:rsidP="001B4B73">
      <w:pPr>
        <w:rPr>
          <w:rFonts w:ascii="Times New Roman" w:hAnsi="Times New Roman" w:cs="Times New Roman"/>
          <w:color w:val="000000"/>
          <w:sz w:val="22"/>
          <w:szCs w:val="22"/>
        </w:rPr>
      </w:pPr>
    </w:p>
    <w:p w:rsidR="002F595D" w:rsidRPr="00A02ECB" w:rsidRDefault="00F010EE">
      <w:pPr>
        <w:rPr>
          <w:rFonts w:ascii="Times New Roman" w:hAnsi="Times New Roman" w:cs="Times New Roman"/>
          <w:color w:val="000000"/>
          <w:sz w:val="22"/>
          <w:szCs w:val="22"/>
        </w:rPr>
      </w:pPr>
      <w:r w:rsidRPr="00A02ECB">
        <w:rPr>
          <w:rFonts w:ascii="Times New Roman" w:hAnsi="Times New Roman" w:cs="Times New Roman"/>
          <w:color w:val="000000"/>
          <w:sz w:val="22"/>
          <w:szCs w:val="22"/>
        </w:rPr>
        <w:t>We added</w:t>
      </w:r>
      <w:r w:rsidR="00EC0137" w:rsidRPr="00A02ECB">
        <w:rPr>
          <w:rFonts w:ascii="Times New Roman" w:hAnsi="Times New Roman" w:cs="Times New Roman"/>
          <w:color w:val="000000"/>
          <w:sz w:val="22"/>
          <w:szCs w:val="22"/>
        </w:rPr>
        <w:t xml:space="preserve"> </w:t>
      </w:r>
      <w:r w:rsidR="00A41996">
        <w:rPr>
          <w:rFonts w:ascii="Times New Roman" w:hAnsi="Times New Roman" w:cs="Times New Roman"/>
          <w:color w:val="000000"/>
          <w:sz w:val="22"/>
          <w:szCs w:val="22"/>
        </w:rPr>
        <w:t xml:space="preserve">the </w:t>
      </w:r>
      <w:r w:rsidR="00EC0137" w:rsidRPr="00A02ECB">
        <w:rPr>
          <w:rFonts w:ascii="Times New Roman" w:hAnsi="Times New Roman" w:cs="Times New Roman"/>
          <w:color w:val="000000"/>
          <w:sz w:val="22"/>
          <w:szCs w:val="22"/>
        </w:rPr>
        <w:t xml:space="preserve">datepicker and wickedpicker widgets to the catering </w:t>
      </w:r>
      <w:r w:rsidR="002F595D" w:rsidRPr="00A02ECB">
        <w:rPr>
          <w:rFonts w:ascii="Times New Roman" w:hAnsi="Times New Roman" w:cs="Times New Roman"/>
          <w:color w:val="000000"/>
          <w:sz w:val="22"/>
          <w:szCs w:val="22"/>
        </w:rPr>
        <w:t>form</w:t>
      </w:r>
      <w:r w:rsidR="00EC0137" w:rsidRPr="00A02ECB">
        <w:rPr>
          <w:rFonts w:ascii="Times New Roman" w:hAnsi="Times New Roman" w:cs="Times New Roman"/>
          <w:color w:val="000000"/>
          <w:sz w:val="22"/>
          <w:szCs w:val="22"/>
        </w:rPr>
        <w:t xml:space="preserve"> for the 'Date of Event' and time fields (start and end times) respectively.</w:t>
      </w:r>
      <w:r w:rsidR="002F595D" w:rsidRPr="00A02ECB">
        <w:rPr>
          <w:rFonts w:ascii="Times New Roman" w:hAnsi="Times New Roman" w:cs="Times New Roman"/>
          <w:color w:val="000000"/>
          <w:sz w:val="22"/>
          <w:szCs w:val="22"/>
        </w:rPr>
        <w:t xml:space="preserve"> As there are multiple ways to input a date or time (March-03-2017, 2017/03/03, 8:00 AM, 8AM, etc), we wanted to make the process as quick and seamless for </w:t>
      </w:r>
      <w:r w:rsidR="00044D3A" w:rsidRPr="00A02ECB">
        <w:rPr>
          <w:rFonts w:ascii="Times New Roman" w:hAnsi="Times New Roman" w:cs="Times New Roman"/>
          <w:color w:val="000000"/>
          <w:sz w:val="22"/>
          <w:szCs w:val="22"/>
        </w:rPr>
        <w:t>both the users and the web developer</w:t>
      </w:r>
      <w:r w:rsidR="002F595D" w:rsidRPr="00A02ECB">
        <w:rPr>
          <w:rFonts w:ascii="Times New Roman" w:hAnsi="Times New Roman" w:cs="Times New Roman"/>
          <w:color w:val="000000"/>
          <w:sz w:val="22"/>
          <w:szCs w:val="22"/>
        </w:rPr>
        <w:t>. Users can easily see which month and day</w:t>
      </w:r>
      <w:r w:rsidR="00B46386" w:rsidRPr="00A02ECB">
        <w:rPr>
          <w:rFonts w:ascii="Times New Roman" w:hAnsi="Times New Roman" w:cs="Times New Roman"/>
          <w:color w:val="000000"/>
          <w:sz w:val="22"/>
          <w:szCs w:val="22"/>
        </w:rPr>
        <w:t xml:space="preserve"> of the week they have selected,</w:t>
      </w:r>
      <w:r w:rsidR="002F595D" w:rsidRPr="00A02ECB">
        <w:rPr>
          <w:rFonts w:ascii="Times New Roman" w:hAnsi="Times New Roman" w:cs="Times New Roman"/>
          <w:color w:val="000000"/>
          <w:sz w:val="22"/>
          <w:szCs w:val="22"/>
        </w:rPr>
        <w:t xml:space="preserve"> and they have a good variety of choice for times without having to scroll through a long list of start and end times.</w:t>
      </w:r>
      <w:r w:rsidR="00044D3A" w:rsidRPr="00A02ECB">
        <w:rPr>
          <w:rFonts w:ascii="Times New Roman" w:hAnsi="Times New Roman" w:cs="Times New Roman"/>
          <w:color w:val="000000"/>
          <w:sz w:val="22"/>
          <w:szCs w:val="22"/>
        </w:rPr>
        <w:t xml:space="preserve"> The web developer can operate on a standardized format for date and time.</w:t>
      </w:r>
    </w:p>
    <w:p w:rsidR="00F010EE" w:rsidRDefault="00F010EE" w:rsidP="00BE3373">
      <w:pPr>
        <w:rPr>
          <w:rFonts w:ascii="Times New Roman" w:hAnsi="Times New Roman" w:cs="Times New Roman"/>
          <w:color w:val="000000"/>
          <w:sz w:val="22"/>
          <w:szCs w:val="22"/>
        </w:rPr>
      </w:pPr>
    </w:p>
    <w:p w:rsidR="00D81882" w:rsidRDefault="00D81882" w:rsidP="00BE3373">
      <w:pPr>
        <w:rPr>
          <w:rFonts w:ascii="Times New Roman" w:hAnsi="Times New Roman" w:cs="Times New Roman"/>
          <w:color w:val="000000"/>
          <w:sz w:val="22"/>
          <w:szCs w:val="22"/>
        </w:rPr>
      </w:pPr>
    </w:p>
    <w:p w:rsidR="00512460" w:rsidRPr="00512460" w:rsidRDefault="00512460" w:rsidP="00512460">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lastRenderedPageBreak/>
        <w:t>Back to top jQuery</w:t>
      </w:r>
    </w:p>
    <w:p w:rsidR="00512460" w:rsidRPr="00A02ECB" w:rsidRDefault="00512460" w:rsidP="00BE3373">
      <w:pPr>
        <w:rPr>
          <w:rFonts w:ascii="Times New Roman" w:hAnsi="Times New Roman" w:cs="Times New Roman"/>
          <w:color w:val="000000"/>
          <w:sz w:val="22"/>
          <w:szCs w:val="22"/>
        </w:rPr>
      </w:pPr>
    </w:p>
    <w:p w:rsidR="002F595D" w:rsidRPr="00A02ECB" w:rsidRDefault="002F595D" w:rsidP="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We added a back-to-top button with jQuery to every page, to enhance the user experience with long pages such as catering and products.</w:t>
      </w:r>
      <w:r w:rsidR="00F7246E" w:rsidRPr="00A02ECB">
        <w:rPr>
          <w:rFonts w:ascii="Times New Roman" w:hAnsi="Times New Roman" w:cs="Times New Roman"/>
          <w:color w:val="000000"/>
          <w:sz w:val="22"/>
          <w:szCs w:val="22"/>
        </w:rPr>
        <w:t xml:space="preserve"> This will save the u</w:t>
      </w:r>
      <w:r w:rsidR="002E08EE" w:rsidRPr="00A02ECB">
        <w:rPr>
          <w:rFonts w:ascii="Times New Roman" w:hAnsi="Times New Roman" w:cs="Times New Roman"/>
          <w:color w:val="000000"/>
          <w:sz w:val="22"/>
          <w:szCs w:val="22"/>
        </w:rPr>
        <w:t>ser the effort of scrolling if they want to return to the top of the page.</w:t>
      </w:r>
      <w:r w:rsidR="00D81882">
        <w:rPr>
          <w:rFonts w:ascii="Times New Roman" w:hAnsi="Times New Roman" w:cs="Times New Roman"/>
          <w:color w:val="000000"/>
          <w:sz w:val="22"/>
          <w:szCs w:val="22"/>
        </w:rPr>
        <w:t xml:space="preserve"> With the back-to-top animation implemented, the user will enjoy</w:t>
      </w:r>
      <w:bookmarkStart w:id="0" w:name="_GoBack"/>
      <w:bookmarkEnd w:id="0"/>
      <w:r w:rsidR="00D81882">
        <w:rPr>
          <w:rFonts w:ascii="Times New Roman" w:hAnsi="Times New Roman" w:cs="Times New Roman"/>
          <w:color w:val="000000"/>
          <w:sz w:val="22"/>
          <w:szCs w:val="22"/>
        </w:rPr>
        <w:t xml:space="preserve"> a pleasant, seamless scrolling experience.</w:t>
      </w:r>
    </w:p>
    <w:p w:rsidR="002E08EE" w:rsidRPr="00A02ECB" w:rsidRDefault="002E08EE" w:rsidP="00BE3373">
      <w:pPr>
        <w:rPr>
          <w:rFonts w:ascii="Times New Roman" w:hAnsi="Times New Roman" w:cs="Times New Roman"/>
          <w:b/>
          <w:color w:val="000000"/>
          <w:sz w:val="22"/>
          <w:szCs w:val="22"/>
        </w:rPr>
      </w:pPr>
    </w:p>
    <w:p w:rsidR="00BE3373" w:rsidRDefault="006116E3" w:rsidP="00BE3373">
      <w:pPr>
        <w:rPr>
          <w:rStyle w:val="fontstyle01"/>
          <w:rFonts w:ascii="Times New Roman" w:hAnsi="Times New Roman" w:cs="Times New Roman"/>
          <w:b/>
          <w:sz w:val="24"/>
        </w:rPr>
      </w:pPr>
      <w:r>
        <w:rPr>
          <w:rStyle w:val="fontstyle01"/>
          <w:rFonts w:ascii="Times New Roman" w:hAnsi="Times New Roman" w:cs="Times New Roman"/>
          <w:b/>
          <w:sz w:val="24"/>
        </w:rPr>
        <w:t>Testing With JavaScript D</w:t>
      </w:r>
      <w:r w:rsidR="00BE3373" w:rsidRPr="00A02ECB">
        <w:rPr>
          <w:rStyle w:val="fontstyle01"/>
          <w:rFonts w:ascii="Times New Roman" w:hAnsi="Times New Roman" w:cs="Times New Roman"/>
          <w:b/>
          <w:sz w:val="24"/>
        </w:rPr>
        <w:t>isabled</w:t>
      </w:r>
    </w:p>
    <w:p w:rsidR="00A02ECB" w:rsidRPr="00A02ECB" w:rsidRDefault="00A02ECB" w:rsidP="00BE3373">
      <w:pPr>
        <w:rPr>
          <w:rStyle w:val="fontstyle01"/>
          <w:rFonts w:ascii="Times New Roman" w:hAnsi="Times New Roman" w:cs="Times New Roman"/>
          <w:b/>
          <w:sz w:val="24"/>
        </w:rPr>
      </w:pPr>
    </w:p>
    <w:p w:rsidR="00DF03D4" w:rsidRDefault="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All forms submit </w:t>
      </w:r>
      <w:r w:rsidR="009853DC" w:rsidRPr="00A02ECB">
        <w:rPr>
          <w:rFonts w:ascii="Times New Roman" w:hAnsi="Times New Roman" w:cs="Times New Roman"/>
          <w:color w:val="000000"/>
          <w:sz w:val="22"/>
          <w:szCs w:val="22"/>
        </w:rPr>
        <w:t xml:space="preserve">properly </w:t>
      </w:r>
      <w:r w:rsidRPr="00A02ECB">
        <w:rPr>
          <w:rFonts w:ascii="Times New Roman" w:hAnsi="Times New Roman" w:cs="Times New Roman"/>
          <w:color w:val="000000"/>
          <w:sz w:val="22"/>
          <w:szCs w:val="22"/>
        </w:rPr>
        <w:t>with JavaScript disabled.</w:t>
      </w:r>
    </w:p>
    <w:p w:rsidR="00B92458" w:rsidRDefault="00B92458" w:rsidP="00B92458">
      <w:pPr>
        <w:jc w:val="center"/>
      </w:pPr>
      <w:r>
        <w:rPr>
          <w:rFonts w:ascii="Times New Roman" w:eastAsia="Times New Roman" w:hAnsi="Times New Roman" w:cs="Times New Roman"/>
          <w:b/>
          <w:sz w:val="40"/>
          <w:szCs w:val="40"/>
        </w:rPr>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w:t>
      </w:r>
      <w:r w:rsidRPr="00030E33">
        <w:rPr>
          <w:rFonts w:ascii="Times New Roman" w:eastAsia="Times New Roman" w:hAnsi="Times New Roman" w:cs="Times New Roman"/>
          <w:sz w:val="21"/>
          <w:szCs w:val="21"/>
        </w:rPr>
        <w:lastRenderedPageBreak/>
        <w:t xml:space="preserve">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Pr>
            <w:rFonts w:ascii="Times New Roman" w:eastAsia="Times New Roman" w:hAnsi="Times New Roman" w:cs="Times New Roman"/>
            <w:sz w:val="21"/>
            <w:szCs w:val="21"/>
          </w:rPr>
          <w:t>in approximately two to three clicks</w:t>
        </w:r>
      </w:ins>
      <w:ins w:id="10"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8">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9">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3" w:author="Ryan Liang" w:date="2017-01-30T12:45:00Z"/>
          <w:sz w:val="21"/>
          <w:szCs w:val="21"/>
        </w:rPr>
      </w:pPr>
    </w:p>
    <w:p w:rsidR="00B92458" w:rsidRPr="00334D1F" w:rsidRDefault="00B92458" w:rsidP="00B92458">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Pr>
            <w:rFonts w:ascii="Times New Roman" w:hAnsi="Times New Roman" w:cs="Times New Roman"/>
            <w:sz w:val="21"/>
            <w:szCs w:val="21"/>
          </w:rPr>
          <w:t xml:space="preserve"> C</w:t>
        </w:r>
      </w:ins>
      <w:ins w:id="25" w:author="Eric Sy" w:date="2017-02-02T23:52:00Z">
        <w:r>
          <w:rPr>
            <w:rFonts w:ascii="Times New Roman" w:hAnsi="Times New Roman" w:cs="Times New Roman"/>
            <w:sz w:val="21"/>
            <w:szCs w:val="21"/>
          </w:rPr>
          <w:t xml:space="preserve">omments </w:t>
        </w:r>
      </w:ins>
      <w:ins w:id="26" w:author="Eric Sy" w:date="2017-02-02T23:59:00Z">
        <w:r>
          <w:rPr>
            <w:rFonts w:ascii="Times New Roman" w:hAnsi="Times New Roman" w:cs="Times New Roman"/>
            <w:sz w:val="21"/>
            <w:szCs w:val="21"/>
          </w:rPr>
          <w:t xml:space="preserve">or critiques </w:t>
        </w:r>
      </w:ins>
      <w:ins w:id="27" w:author="Eric Sy" w:date="2017-02-02T23:58:00Z">
        <w:r>
          <w:rPr>
            <w:rFonts w:ascii="Times New Roman" w:hAnsi="Times New Roman" w:cs="Times New Roman"/>
            <w:sz w:val="21"/>
            <w:szCs w:val="21"/>
          </w:rPr>
          <w:t>can be written in the</w:t>
        </w:r>
      </w:ins>
      <w:ins w:id="28" w:author="Eric Sy" w:date="2017-02-02T23:52:00Z">
        <w:r>
          <w:rPr>
            <w:rFonts w:ascii="Times New Roman" w:hAnsi="Times New Roman" w:cs="Times New Roman"/>
            <w:sz w:val="21"/>
            <w:szCs w:val="21"/>
          </w:rPr>
          <w:t xml:space="preserve"> feedback </w:t>
        </w:r>
      </w:ins>
      <w:ins w:id="29" w:author="Eric Sy" w:date="2017-02-02T23:58:00Z">
        <w:r>
          <w:rPr>
            <w:rFonts w:ascii="Times New Roman" w:hAnsi="Times New Roman" w:cs="Times New Roman"/>
            <w:sz w:val="21"/>
            <w:szCs w:val="21"/>
          </w:rPr>
          <w:t>portion of</w:t>
        </w:r>
      </w:ins>
      <w:ins w:id="30" w:author="Eric Sy" w:date="2017-02-02T23:52:00Z">
        <w:r>
          <w:rPr>
            <w:rFonts w:ascii="Times New Roman" w:hAnsi="Times New Roman" w:cs="Times New Roman"/>
            <w:sz w:val="21"/>
            <w:szCs w:val="21"/>
          </w:rPr>
          <w:t xml:space="preserve"> the</w:t>
        </w:r>
      </w:ins>
      <w:ins w:id="31" w:author="Eric Sy" w:date="2017-02-02T23:48:00Z">
        <w:r>
          <w:rPr>
            <w:rFonts w:ascii="Times New Roman" w:hAnsi="Times New Roman" w:cs="Times New Roman"/>
            <w:sz w:val="21"/>
            <w:szCs w:val="21"/>
          </w:rPr>
          <w:t xml:space="preserve"> Contact Us </w:t>
        </w:r>
      </w:ins>
      <w:ins w:id="32" w:author="Eric Sy" w:date="2017-02-02T23:58:00Z">
        <w:r>
          <w:rPr>
            <w:rFonts w:ascii="Times New Roman" w:hAnsi="Times New Roman" w:cs="Times New Roman"/>
            <w:sz w:val="21"/>
            <w:szCs w:val="21"/>
          </w:rPr>
          <w:t>page</w:t>
        </w:r>
      </w:ins>
      <w:ins w:id="33" w:author="Eric Sy" w:date="2017-02-02T23:59:00Z">
        <w:r>
          <w:rPr>
            <w:rFonts w:ascii="Times New Roman" w:hAnsi="Times New Roman" w:cs="Times New Roman"/>
            <w:sz w:val="21"/>
            <w:szCs w:val="21"/>
          </w:rPr>
          <w:t xml:space="preserve"> </w:t>
        </w:r>
      </w:ins>
      <w:ins w:id="34" w:author="Eric Sy" w:date="2017-02-03T00:00:00Z">
        <w:r>
          <w:rPr>
            <w:rFonts w:ascii="Times New Roman" w:hAnsi="Times New Roman" w:cs="Times New Roman"/>
            <w:sz w:val="21"/>
            <w:szCs w:val="21"/>
          </w:rPr>
          <w:t>which</w:t>
        </w:r>
      </w:ins>
      <w:ins w:id="35" w:author="Eric Sy" w:date="2017-02-02T23:59:00Z">
        <w:r>
          <w:rPr>
            <w:rFonts w:ascii="Times New Roman" w:hAnsi="Times New Roman" w:cs="Times New Roman"/>
            <w:sz w:val="21"/>
            <w:szCs w:val="21"/>
          </w:rPr>
          <w:t xml:space="preserve"> will allow us to interact with our customers</w:t>
        </w:r>
      </w:ins>
      <w:ins w:id="36" w:author="Eric Sy" w:date="2017-02-03T00:06:00Z">
        <w:r>
          <w:rPr>
            <w:rFonts w:ascii="Times New Roman" w:hAnsi="Times New Roman" w:cs="Times New Roman"/>
            <w:sz w:val="21"/>
            <w:szCs w:val="21"/>
          </w:rPr>
          <w:t xml:space="preserve"> and improve the business</w:t>
        </w:r>
      </w:ins>
      <w:ins w:id="37" w:author="Eric Sy" w:date="2017-02-02T23:50:00Z">
        <w:r>
          <w:rPr>
            <w:rFonts w:ascii="Times New Roman" w:hAnsi="Times New Roman" w:cs="Times New Roman"/>
            <w:sz w:val="21"/>
            <w:szCs w:val="21"/>
          </w:rPr>
          <w:t>.</w:t>
        </w:r>
      </w:ins>
      <w:ins w:id="38"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B92458"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lastRenderedPageBreak/>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t>II</w:t>
      </w:r>
      <w:r w:rsidRPr="004A0329">
        <w:rPr>
          <w:rFonts w:ascii="Times New Roman" w:eastAsia="Times New Roman" w:hAnsi="Times New Roman" w:cs="Times New Roman"/>
          <w:b/>
          <w:color w:val="auto"/>
          <w:sz w:val="32"/>
          <w:szCs w:val="32"/>
        </w:rPr>
        <w:t xml:space="preserve">. </w:t>
      </w:r>
      <w:r w:rsidRPr="002C4873">
        <w:rPr>
          <w:rFonts w:ascii="Times New Roman" w:eastAsia="Times New Roman" w:hAnsi="Times New Roman" w:cs="Times New Roman"/>
          <w:b/>
          <w:color w:val="auto"/>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pt;height:300.75pt" o:ole="">
            <v:imagedata r:id="rId10" o:title=""/>
          </v:shape>
          <o:OLEObject Type="Embed" ProgID="Visio.Drawing.15" ShapeID="_x0000_i1025" DrawAspect="Content" ObjectID="_1551818045" r:id="rId1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2"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lastRenderedPageBreak/>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Pr>
            <w:rFonts w:ascii="Times New Roman" w:eastAsia="Times New Roman" w:hAnsi="Times New Roman" w:cs="Times New Roman"/>
            <w:sz w:val="21"/>
            <w:szCs w:val="21"/>
          </w:rPr>
          <w:t xml:space="preserve"> while others </w:t>
        </w:r>
      </w:ins>
      <w:ins w:id="50" w:author="Eric Sy" w:date="2017-02-17T00:21:00Z">
        <w:r>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Pr>
            <w:rFonts w:ascii="Times New Roman" w:eastAsia="Times New Roman" w:hAnsi="Times New Roman" w:cs="Times New Roman"/>
            <w:sz w:val="21"/>
            <w:szCs w:val="21"/>
          </w:rPr>
          <w:t xml:space="preserve"> </w:t>
        </w:r>
      </w:ins>
      <w:ins w:id="54" w:author="Eric Sy" w:date="2017-02-17T00:23:00Z">
        <w:r>
          <w:rPr>
            <w:rFonts w:ascii="Times New Roman" w:eastAsia="Times New Roman" w:hAnsi="Times New Roman" w:cs="Times New Roman"/>
            <w:sz w:val="21"/>
            <w:szCs w:val="21"/>
          </w:rPr>
          <w:t xml:space="preserve">In the end, we </w:t>
        </w:r>
      </w:ins>
      <w:ins w:id="55" w:author="Eric Sy" w:date="2017-02-17T00:24:00Z">
        <w:r>
          <w:rPr>
            <w:rFonts w:ascii="Times New Roman" w:eastAsia="Times New Roman" w:hAnsi="Times New Roman" w:cs="Times New Roman"/>
            <w:sz w:val="21"/>
            <w:szCs w:val="21"/>
          </w:rPr>
          <w:t>narrowed down our color choices to red</w:t>
        </w:r>
      </w:ins>
      <w:ins w:id="56" w:author="Eric Sy" w:date="2017-02-17T00:30:00Z">
        <w:r>
          <w:rPr>
            <w:rFonts w:ascii="Times New Roman" w:eastAsia="Times New Roman" w:hAnsi="Times New Roman" w:cs="Times New Roman"/>
            <w:sz w:val="21"/>
            <w:szCs w:val="21"/>
          </w:rPr>
          <w:t xml:space="preserve"> </w:t>
        </w:r>
      </w:ins>
      <w:ins w:id="57" w:author="Eric Sy" w:date="2017-02-17T00:32:00Z">
        <w:r>
          <w:rPr>
            <w:rFonts w:ascii="Times New Roman" w:eastAsia="Times New Roman" w:hAnsi="Times New Roman" w:cs="Times New Roman"/>
            <w:sz w:val="21"/>
            <w:szCs w:val="21"/>
          </w:rPr>
          <w:t xml:space="preserve">and </w:t>
        </w:r>
      </w:ins>
      <w:ins w:id="58" w:author="Eric Sy" w:date="2017-02-17T00:24:00Z">
        <w:r>
          <w:rPr>
            <w:rFonts w:ascii="Times New Roman" w:eastAsia="Times New Roman" w:hAnsi="Times New Roman" w:cs="Times New Roman"/>
            <w:sz w:val="21"/>
            <w:szCs w:val="21"/>
          </w:rPr>
          <w:t>blue</w:t>
        </w:r>
      </w:ins>
      <w:ins w:id="59" w:author="Eric Sy" w:date="2017-02-17T00:32:00Z">
        <w:r>
          <w:rPr>
            <w:rFonts w:ascii="Times New Roman" w:eastAsia="Times New Roman" w:hAnsi="Times New Roman" w:cs="Times New Roman"/>
            <w:sz w:val="21"/>
            <w:szCs w:val="21"/>
          </w:rPr>
          <w:t>. The former represents passion and love while the latter</w:t>
        </w:r>
      </w:ins>
      <w:ins w:id="60" w:author="Eric Sy" w:date="2017-02-17T00:31:00Z">
        <w:r>
          <w:rPr>
            <w:rFonts w:ascii="Times New Roman" w:eastAsia="Times New Roman" w:hAnsi="Times New Roman" w:cs="Times New Roman"/>
            <w:sz w:val="21"/>
            <w:szCs w:val="21"/>
          </w:rPr>
          <w:t xml:space="preserve"> </w:t>
        </w:r>
      </w:ins>
      <w:ins w:id="61" w:author="Eric Sy" w:date="2017-02-17T00:32:00Z">
        <w:r>
          <w:rPr>
            <w:rFonts w:ascii="Times New Roman" w:eastAsia="Times New Roman" w:hAnsi="Times New Roman" w:cs="Times New Roman"/>
            <w:sz w:val="21"/>
            <w:szCs w:val="21"/>
          </w:rPr>
          <w:t xml:space="preserve">represents </w:t>
        </w:r>
      </w:ins>
      <w:ins w:id="62" w:author="Eric Sy" w:date="2017-02-17T00:31:00Z">
        <w:r>
          <w:rPr>
            <w:rFonts w:ascii="Times New Roman" w:eastAsia="Times New Roman" w:hAnsi="Times New Roman" w:cs="Times New Roman"/>
            <w:sz w:val="21"/>
            <w:szCs w:val="21"/>
          </w:rPr>
          <w:t>serenity</w:t>
        </w:r>
      </w:ins>
      <w:ins w:id="63" w:author="Eric Sy" w:date="2017-02-17T00:24:00Z">
        <w:r>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Pr>
            <w:rFonts w:ascii="Times New Roman" w:eastAsia="Times New Roman" w:hAnsi="Times New Roman" w:cs="Times New Roman"/>
            <w:sz w:val="21"/>
            <w:szCs w:val="21"/>
          </w:rPr>
          <w:t>many</w:t>
        </w:r>
      </w:ins>
      <w:ins w:id="65" w:author="Eric Sy" w:date="2017-02-17T00:24:00Z">
        <w:r>
          <w:rPr>
            <w:rFonts w:ascii="Times New Roman" w:eastAsia="Times New Roman" w:hAnsi="Times New Roman" w:cs="Times New Roman"/>
            <w:sz w:val="21"/>
            <w:szCs w:val="21"/>
          </w:rPr>
          <w:t xml:space="preserve"> </w:t>
        </w:r>
      </w:ins>
      <w:ins w:id="66" w:author="Eric Sy" w:date="2017-02-17T00:25:00Z">
        <w:r>
          <w:rPr>
            <w:rFonts w:ascii="Times New Roman" w:eastAsia="Times New Roman" w:hAnsi="Times New Roman" w:cs="Times New Roman"/>
            <w:sz w:val="21"/>
            <w:szCs w:val="21"/>
          </w:rPr>
          <w:t xml:space="preserve">photographs </w:t>
        </w:r>
      </w:ins>
      <w:ins w:id="67" w:author="Eric Sy" w:date="2017-02-17T00:27:00Z">
        <w:r>
          <w:rPr>
            <w:rFonts w:ascii="Times New Roman" w:eastAsia="Times New Roman" w:hAnsi="Times New Roman" w:cs="Times New Roman"/>
            <w:sz w:val="21"/>
            <w:szCs w:val="21"/>
          </w:rPr>
          <w:t>had darker shades (chocolates)</w:t>
        </w:r>
      </w:ins>
      <w:ins w:id="68" w:author="Eric Sy" w:date="2017-02-17T00:28:00Z">
        <w:r>
          <w:rPr>
            <w:rFonts w:ascii="Times New Roman" w:eastAsia="Times New Roman" w:hAnsi="Times New Roman" w:cs="Times New Roman"/>
            <w:sz w:val="21"/>
            <w:szCs w:val="21"/>
          </w:rPr>
          <w:t xml:space="preserve">. We also noticed red more often (raspberries, strawberries, </w:t>
        </w:r>
      </w:ins>
      <w:ins w:id="69" w:author="Eric Sy" w:date="2017-02-17T00:29:00Z">
        <w:r>
          <w:rPr>
            <w:rFonts w:ascii="Times New Roman" w:eastAsia="Times New Roman" w:hAnsi="Times New Roman" w:cs="Times New Roman"/>
            <w:sz w:val="21"/>
            <w:szCs w:val="21"/>
          </w:rPr>
          <w:t xml:space="preserve">cherries </w:t>
        </w:r>
      </w:ins>
      <w:ins w:id="70" w:author="Eric Sy" w:date="2017-02-17T00:28:00Z">
        <w:r>
          <w:rPr>
            <w:rFonts w:ascii="Times New Roman" w:eastAsia="Times New Roman" w:hAnsi="Times New Roman" w:cs="Times New Roman"/>
            <w:sz w:val="21"/>
            <w:szCs w:val="21"/>
          </w:rPr>
          <w:t>etc.)</w:t>
        </w:r>
      </w:ins>
      <w:ins w:id="71"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2"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3"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lang w:val="en-US"/>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Pr>
            <w:rFonts w:ascii="Times New Roman" w:eastAsia="Times New Roman" w:hAnsi="Times New Roman" w:cs="Times New Roman"/>
            <w:sz w:val="21"/>
            <w:szCs w:val="21"/>
          </w:rPr>
          <w:t xml:space="preserve">lease </w:t>
        </w:r>
      </w:ins>
      <w:ins w:id="79" w:author="Eric Sy" w:date="2017-02-17T00:35:00Z">
        <w:r>
          <w:rPr>
            <w:rFonts w:ascii="Times New Roman" w:eastAsia="Times New Roman" w:hAnsi="Times New Roman" w:cs="Times New Roman"/>
            <w:sz w:val="21"/>
            <w:szCs w:val="21"/>
          </w:rPr>
          <w:t>see</w:t>
        </w:r>
      </w:ins>
      <w:ins w:id="80" w:author="Eric Sy" w:date="2017-02-17T00:34:00Z">
        <w:r>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14"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w:t>
      </w:r>
      <w:r>
        <w:rPr>
          <w:rFonts w:ascii="Times New Roman" w:eastAsia="Times New Roman" w:hAnsi="Times New Roman" w:cs="Times New Roman"/>
          <w:sz w:val="21"/>
          <w:szCs w:val="21"/>
        </w:rPr>
        <w:lastRenderedPageBreak/>
        <w:t xml:space="preserve">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3"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B92458" w:rsidP="00B92458">
      <w:pPr>
        <w:jc w:val="center"/>
        <w:rPr>
          <w:rFonts w:ascii="Times New Roman" w:eastAsia="Times New Roman" w:hAnsi="Times New Roman" w:cs="Times New Roman"/>
          <w:sz w:val="21"/>
          <w:szCs w:val="21"/>
        </w:rPr>
      </w:pPr>
      <w:r>
        <w:object w:dxaOrig="11241" w:dyaOrig="16193">
          <v:shape id="_x0000_i1026" type="#_x0000_t75" style="width:394.65pt;height:566.65pt" o:ole="">
            <v:imagedata r:id="rId15" o:title=""/>
          </v:shape>
          <o:OLEObject Type="Embed" ProgID="Visio.Drawing.15" ShapeID="_x0000_i1026" DrawAspect="Content" ObjectID="_1551818046" r:id="rId16"/>
        </w:object>
      </w:r>
    </w:p>
    <w:p w:rsidR="00B92458" w:rsidRPr="009C2C01"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82512E" w:rsidRDefault="0082512E"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82512E">
      <w:pPr>
        <w:jc w:val="center"/>
        <w:rPr>
          <w:rFonts w:ascii="Times New Roman" w:eastAsia="Times New Roman" w:hAnsi="Times New Roman" w:cs="Times New Roman"/>
          <w:sz w:val="21"/>
          <w:szCs w:val="21"/>
        </w:rPr>
      </w:pPr>
      <w:r>
        <w:object w:dxaOrig="11436" w:dyaOrig="16225">
          <v:shape id="_x0000_i1027" type="#_x0000_t75" style="width:400.35pt;height:567.1pt" o:ole="">
            <v:imagedata r:id="rId17" o:title=""/>
          </v:shape>
          <o:OLEObject Type="Embed" ProgID="Visio.Drawing.15" ShapeID="_x0000_i1027" DrawAspect="Content" ObjectID="_1551818047" r:id="rId18"/>
        </w:object>
      </w: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B92458" w:rsidRDefault="00B92458" w:rsidP="00B92458">
      <w:pPr>
        <w:jc w:val="both"/>
        <w:rPr>
          <w:rFonts w:ascii="Times New Roman" w:eastAsia="Times New Roman" w:hAnsi="Times New Roman" w:cs="Times New Roman"/>
          <w:sz w:val="21"/>
          <w:szCs w:val="21"/>
        </w:rPr>
      </w:pPr>
    </w:p>
    <w:p w:rsidR="0082512E" w:rsidRDefault="00B92458" w:rsidP="0082512E">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82512E">
      <w:pPr>
        <w:jc w:val="both"/>
        <w:rPr>
          <w:rFonts w:ascii="Times New Roman" w:eastAsia="Times New Roman" w:hAnsi="Times New Roman" w:cs="Times New Roman"/>
          <w:sz w:val="21"/>
          <w:szCs w:val="21"/>
        </w:rPr>
      </w:pPr>
      <w:r>
        <w:object w:dxaOrig="11241" w:dyaOrig="16224">
          <v:shape id="_x0000_i1028" type="#_x0000_t75" style="width:394.65pt;height:567.1pt" o:ole="">
            <v:imagedata r:id="rId19" o:title=""/>
          </v:shape>
          <o:OLEObject Type="Embed" ProgID="Visio.Drawing.15" ShapeID="_x0000_i1028" DrawAspect="Content" ObjectID="_1551818048" r:id="rId20"/>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6pt;height:538.2pt;mso-position-horizontal:absolute" o:ole="">
            <v:imagedata r:id="rId21" o:title=""/>
          </v:shape>
          <o:OLEObject Type="Embed" ProgID="Visio.Drawing.15" ShapeID="_x0000_i1029" DrawAspect="Content" ObjectID="_1551818049" r:id="rId2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35pt;height:224.9pt" o:ole="">
            <v:imagedata r:id="rId23" o:title=""/>
          </v:shape>
          <o:OLEObject Type="Embed" ProgID="Visio.Drawing.15" ShapeID="_x0000_i1030" DrawAspect="Content" ObjectID="_1551818050" r:id="rId24"/>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complete the form as quickly and accurately as possible. We do not want this process to be frustrating so the form is partitioned into three clear sub-sections. The fields are in a logical, step-wise order, the required information is clearly indicated and the text boxes for user</w:t>
      </w:r>
      <w:r w:rsidR="0082512E">
        <w:rPr>
          <w:rFonts w:ascii="Times New Roman" w:eastAsia="Times New Roman" w:hAnsi="Times New Roman" w:cs="Times New Roman"/>
          <w:sz w:val="21"/>
          <w:szCs w:val="21"/>
        </w:rPr>
        <w:t xml:space="preserve"> input are in close proximity. </w:t>
      </w:r>
    </w:p>
    <w:p w:rsidR="00B92458" w:rsidRDefault="00B92458" w:rsidP="00B92458">
      <w:pPr>
        <w:jc w:val="center"/>
      </w:pPr>
      <w:r>
        <w:object w:dxaOrig="11714" w:dyaOrig="16225">
          <v:shape id="_x0000_i1031" type="#_x0000_t75" style="width:408.75pt;height:567.1pt" o:ole="">
            <v:imagedata r:id="rId25" o:title=""/>
          </v:shape>
          <o:OLEObject Type="Embed" ProgID="Visio.Drawing.15" ShapeID="_x0000_i1031" DrawAspect="Content" ObjectID="_1551818051" r:id="rId26"/>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25pt;height:567.35pt" o:ole="">
            <v:imagedata r:id="rId27" o:title=""/>
          </v:shape>
          <o:OLEObject Type="Embed" ProgID="Visio.Drawing.15" ShapeID="_x0000_i1032" DrawAspect="Content" ObjectID="_1551818052" r:id="rId28"/>
        </w:object>
      </w:r>
    </w:p>
    <w:p w:rsidR="00B92458" w:rsidRPr="007D1069" w:rsidRDefault="00B92458" w:rsidP="00B92458">
      <w:pPr>
        <w:jc w:val="both"/>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Cart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w:t>
      </w:r>
      <w:r w:rsidR="0082512E">
        <w:rPr>
          <w:rFonts w:ascii="Times New Roman" w:eastAsia="Times New Roman" w:hAnsi="Times New Roman" w:cs="Times New Roman"/>
          <w:sz w:val="21"/>
          <w:szCs w:val="21"/>
        </w:rPr>
        <w:t xml:space="preserve"> or remove the item altogether.</w:t>
      </w:r>
    </w:p>
    <w:p w:rsidR="00B92458" w:rsidRPr="007D1069" w:rsidRDefault="00B92458" w:rsidP="0082512E">
      <w:pPr>
        <w:jc w:val="center"/>
        <w:rPr>
          <w:rFonts w:ascii="Times New Roman" w:eastAsia="Times New Roman" w:hAnsi="Times New Roman" w:cs="Times New Roman"/>
          <w:sz w:val="21"/>
          <w:szCs w:val="21"/>
        </w:rPr>
      </w:pPr>
      <w:r>
        <w:object w:dxaOrig="11734" w:dyaOrig="16243">
          <v:shape id="_x0000_i1033" type="#_x0000_t75" style="width:410.15pt;height:566.9pt" o:ole="">
            <v:imagedata r:id="rId29" o:title=""/>
          </v:shape>
          <o:OLEObject Type="Embed" ProgID="Visio.Drawing.15" ShapeID="_x0000_i1033" DrawAspect="Content" ObjectID="_1551818053" r:id="rId30"/>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B92458" w:rsidRDefault="00B92458" w:rsidP="00B92458">
      <w:pPr>
        <w:jc w:val="both"/>
        <w:rPr>
          <w:rFonts w:ascii="Times New Roman" w:eastAsia="Times New Roman" w:hAnsi="Times New Roman" w:cs="Times New Roman"/>
          <w:sz w:val="21"/>
          <w:szCs w:val="21"/>
        </w:rPr>
      </w:pPr>
    </w:p>
    <w:p w:rsidR="0082512E"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0082512E">
        <w:rPr>
          <w:rFonts w:ascii="Times New Roman" w:eastAsia="Times New Roman" w:hAnsi="Times New Roman" w:cs="Times New Roman"/>
          <w:sz w:val="21"/>
          <w:szCs w:val="21"/>
        </w:rPr>
        <w:t>.</w:t>
      </w:r>
    </w:p>
    <w:p w:rsidR="00B92458" w:rsidRDefault="00B92458" w:rsidP="00B92458">
      <w:pPr>
        <w:jc w:val="center"/>
      </w:pPr>
      <w:r>
        <w:object w:dxaOrig="11255" w:dyaOrig="16215">
          <v:shape id="_x0000_i1034" type="#_x0000_t75" style="width:392.8pt;height:566.65pt" o:ole="">
            <v:imagedata r:id="rId31" o:title=""/>
          </v:shape>
          <o:OLEObject Type="Embed" ProgID="Visio.Drawing.15" ShapeID="_x0000_i1034" DrawAspect="Content" ObjectID="_1551818054" r:id="rId3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B92458" w:rsidRDefault="00B92458" w:rsidP="00B92458">
      <w:pPr>
        <w:jc w:val="both"/>
        <w:rPr>
          <w:rFonts w:ascii="Times New Roman" w:eastAsia="Times New Roman" w:hAnsi="Times New Roman" w:cs="Times New Roman"/>
          <w:b/>
          <w:sz w:val="21"/>
          <w:szCs w:val="21"/>
        </w:rPr>
      </w:pPr>
    </w:p>
    <w:p w:rsidR="00B92458" w:rsidRPr="0082512E" w:rsidRDefault="00B92458" w:rsidP="0082512E">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 xml:space="preserve">In addition, we chose to put the sign in and sign up side by side so that the attention of the user will be immediately split into choosing one of the two given features without having to </w:t>
      </w:r>
      <w:r w:rsidR="0082512E">
        <w:rPr>
          <w:rFonts w:ascii="Times New Roman" w:eastAsia="Times New Roman" w:hAnsi="Times New Roman" w:cs="Times New Roman"/>
          <w:sz w:val="21"/>
          <w:szCs w:val="21"/>
        </w:rPr>
        <w:t>scroll down to reach the other.</w:t>
      </w:r>
    </w:p>
    <w:p w:rsidR="00B92458" w:rsidRPr="0082512E" w:rsidRDefault="00B92458" w:rsidP="0082512E">
      <w:pPr>
        <w:jc w:val="center"/>
      </w:pPr>
      <w:r>
        <w:object w:dxaOrig="11241" w:dyaOrig="16173">
          <v:shape id="_x0000_i1035" type="#_x0000_t75" style="width:394.65pt;height:566.9pt" o:ole="">
            <v:imagedata r:id="rId33" o:title=""/>
          </v:shape>
          <o:OLEObject Type="Embed" ProgID="Visio.Drawing.15" ShapeID="_x0000_i1035" DrawAspect="Content" ObjectID="_1551818055" r:id="rId34"/>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65pt;height:566.9pt" o:ole="">
            <v:imagedata r:id="rId35" o:title=""/>
          </v:shape>
          <o:OLEObject Type="Embed" ProgID="Visio.Drawing.15" ShapeID="_x0000_i1036" DrawAspect="Content" ObjectID="_1551818056" r:id="rId36"/>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37"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55pt;height:537.5pt;mso-position-horizontal:absolute;mso-position-vertical:absolute" o:ole="">
            <v:imagedata r:id="rId38" o:title=""/>
          </v:shape>
          <o:OLEObject Type="Embed" ProgID="Visio.Drawing.15" ShapeID="_x0000_i1037" DrawAspect="Content" ObjectID="_1551818057" r:id="rId39"/>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35pt;height:567.1pt" o:ole="">
            <v:imagedata r:id="rId40" o:title=""/>
          </v:shape>
          <o:OLEObject Type="Embed" ProgID="Visio.Drawing.15" ShapeID="_x0000_i1038" DrawAspect="Content" ObjectID="_1551818058" r:id="rId4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82512E">
      <w:pPr>
        <w:jc w:val="center"/>
        <w:rPr>
          <w:rFonts w:ascii="Times New Roman" w:eastAsia="Times New Roman" w:hAnsi="Times New Roman" w:cs="Times New Roman"/>
          <w:b/>
        </w:rPr>
      </w:pPr>
      <w:r>
        <w:object w:dxaOrig="11241" w:dyaOrig="16224">
          <v:shape id="_x0000_i1039" type="#_x0000_t75" style="width:394.65pt;height:567.1pt" o:ole="">
            <v:imagedata r:id="rId42" o:title=""/>
          </v:shape>
          <o:OLEObject Type="Embed" ProgID="Visio.Drawing.15" ShapeID="_x0000_i1039" DrawAspect="Content" ObjectID="_1551818059" r:id="rId43"/>
        </w:object>
      </w:r>
    </w:p>
    <w:p w:rsidR="0082512E" w:rsidRDefault="0082512E" w:rsidP="0082512E">
      <w:pPr>
        <w:jc w:val="center"/>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65pt;height:566.9pt" o:ole="">
            <v:imagedata r:id="rId44" o:title=""/>
          </v:shape>
          <o:OLEObject Type="Embed" ProgID="Visio.Drawing.15" ShapeID="_x0000_i1040" DrawAspect="Content" ObjectID="_1551818060" r:id="rId45"/>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35pt;height:224.9pt" o:ole="">
            <v:imagedata r:id="rId46" o:title=""/>
          </v:shape>
          <o:OLEObject Type="Embed" ProgID="Visio.Drawing.15" ShapeID="_x0000_i1041" DrawAspect="Content" ObjectID="_1551818061" r:id="rId47"/>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75pt;height:567.1pt" o:ole="">
            <v:imagedata r:id="rId48" o:title=""/>
          </v:shape>
          <o:OLEObject Type="Embed" ProgID="Visio.Drawing.15" ShapeID="_x0000_i1042" DrawAspect="Content" ObjectID="_1551818062" r:id="rId49"/>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82512E">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25pt;height:567.35pt" o:ole="">
            <v:imagedata r:id="rId50" o:title=""/>
          </v:shape>
          <o:OLEObject Type="Embed" ProgID="Visio.Drawing.15" ShapeID="_x0000_i1043" DrawAspect="Content" ObjectID="_1551818063" r:id="rId5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15pt;height:566.9pt" o:ole="">
            <v:imagedata r:id="rId52" o:title=""/>
          </v:shape>
          <o:OLEObject Type="Embed" ProgID="Visio.Drawing.15" ShapeID="_x0000_i1044" DrawAspect="Content" ObjectID="_1551818064" r:id="rId53"/>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6pt;height:566.65pt;mso-position-vertical:absolute" o:ole="">
            <v:imagedata r:id="rId54" o:title=""/>
          </v:shape>
          <o:OLEObject Type="Embed" ProgID="Visio.Drawing.15" ShapeID="_x0000_i1045" DrawAspect="Content" ObjectID="_1551818065" r:id="rId55"/>
        </w:object>
      </w:r>
    </w:p>
    <w:p w:rsidR="00B92458" w:rsidRDefault="00B92458" w:rsidP="00B92458">
      <w:pPr>
        <w:jc w:val="both"/>
        <w:rPr>
          <w:rFonts w:ascii="Times New Roman" w:eastAsia="Times New Roman" w:hAnsi="Times New Roman" w:cs="Times New Roman"/>
          <w:b/>
        </w:rPr>
      </w:pPr>
    </w:p>
    <w:p w:rsidR="00B92458" w:rsidRDefault="00B92458" w:rsidP="00B92458">
      <w:pPr>
        <w:rPr>
          <w:rFonts w:ascii="Times New Roman" w:eastAsia="Times New Roman" w:hAnsi="Times New Roman" w:cs="Times New Roman"/>
          <w:b/>
          <w:sz w:val="40"/>
          <w:szCs w:val="40"/>
        </w:rPr>
      </w:pPr>
    </w:p>
    <w:p w:rsidR="0082512E" w:rsidRDefault="0082512E"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65pt;height:566.9pt" o:ole="">
            <v:imagedata r:id="rId56" o:title=""/>
          </v:shape>
          <o:OLEObject Type="Embed" ProgID="Visio.Drawing.15" ShapeID="_x0000_i1046" DrawAspect="Content" ObjectID="_1551818066" r:id="rId57"/>
        </w:object>
      </w: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65pt;height:566.9pt" o:ole="">
            <v:imagedata r:id="rId58" o:title=""/>
          </v:shape>
          <o:OLEObject Type="Embed" ProgID="Visio.Drawing.15" ShapeID="_x0000_i1047" DrawAspect="Content" ObjectID="_1551818067" r:id="rId59"/>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fotorama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0"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lang w:val="en-US"/>
        </w:rPr>
        <w:lastRenderedPageBreak/>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lang w:val="en-US"/>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lang w:val="en-US"/>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3">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4">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5"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6"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lang w:val="en-US"/>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7">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F56574" w:rsidRPr="000344A4" w:rsidRDefault="00F56574"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106A46" w:rsidRDefault="00106A46" w:rsidP="00106A46">
      <w:pPr>
        <w:jc w:val="both"/>
        <w:rPr>
          <w:ins w:id="91" w:author="Eric" w:date="2017-03-23T20:13:00Z"/>
          <w:rFonts w:ascii="Times New Roman" w:eastAsia="Times New Roman" w:hAnsi="Times New Roman" w:cs="Times New Roman"/>
          <w:sz w:val="21"/>
          <w:szCs w:val="21"/>
        </w:rPr>
      </w:pPr>
    </w:p>
    <w:p w:rsidR="00106A46" w:rsidRDefault="00106A46" w:rsidP="00106A46">
      <w:pPr>
        <w:jc w:val="both"/>
        <w:rPr>
          <w:ins w:id="92" w:author="Eric" w:date="2017-03-23T20:13:00Z"/>
          <w:rFonts w:ascii="Times New Roman" w:eastAsia="Times New Roman" w:hAnsi="Times New Roman" w:cs="Times New Roman"/>
          <w:sz w:val="21"/>
          <w:szCs w:val="21"/>
        </w:rPr>
      </w:pPr>
      <w:ins w:id="93" w:author="Eric" w:date="2017-03-23T20:13:00Z">
        <w:r>
          <w:rPr>
            <w:rFonts w:ascii="Times New Roman" w:eastAsia="Times New Roman" w:hAnsi="Times New Roman" w:cs="Times New Roman"/>
            <w:sz w:val="21"/>
            <w:szCs w:val="21"/>
          </w:rPr>
          <w:t>However, the forms have a standardized style sheet: forms.css. This ensures that the basic structure (color, spacing, buttons, etc.) of each table is the same throughout the website.  For page-specific elements, we have separate style sheets: catering.css, contact.css and signin.css.</w:t>
        </w:r>
      </w:ins>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82A1C">
      <w:pP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monochromatic colour scheme </w:t>
      </w:r>
      <w:r w:rsidRPr="006C633E">
        <w:rPr>
          <w:rFonts w:ascii="Times New Roman" w:eastAsia="Times New Roman" w:hAnsi="Times New Roman" w:cs="Times New Roman"/>
          <w:sz w:val="21"/>
          <w:szCs w:val="21"/>
        </w:rPr>
        <w:lastRenderedPageBreak/>
        <w:t>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lang w:val="en-US"/>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4F1512" w:rsidRPr="000F45C5" w:rsidRDefault="004F1512"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4F1512" w:rsidRPr="000F45C5" w:rsidRDefault="004F1512"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69"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lang w:val="en-US"/>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4F1512" w:rsidRPr="00183485" w:rsidRDefault="004F1512"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1"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4F1512" w:rsidRPr="00183485" w:rsidRDefault="004F1512"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 with no errors! No validation icons were included since it was not specified.</w:t>
      </w:r>
    </w:p>
    <w:p w:rsidR="00DF03D4" w:rsidRPr="00A02ECB" w:rsidRDefault="00DF03D4">
      <w:pPr>
        <w:rPr>
          <w:rFonts w:ascii="Times New Roman" w:hAnsi="Times New Roman" w:cs="Times New Roman"/>
          <w:color w:val="000000"/>
          <w:sz w:val="22"/>
          <w:szCs w:val="22"/>
        </w:rPr>
      </w:pPr>
    </w:p>
    <w:sectPr w:rsidR="00DF03D4" w:rsidRPr="00A02ECB" w:rsidSect="005E6019">
      <w:headerReference w:type="default" r:id="rId72"/>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4AE0" w:rsidRDefault="001A4AE0" w:rsidP="00906DCB">
      <w:r>
        <w:separator/>
      </w:r>
    </w:p>
  </w:endnote>
  <w:endnote w:type="continuationSeparator" w:id="0">
    <w:p w:rsidR="001A4AE0" w:rsidRDefault="001A4AE0"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4AE0" w:rsidRDefault="001A4AE0" w:rsidP="00906DCB">
      <w:r>
        <w:separator/>
      </w:r>
    </w:p>
  </w:footnote>
  <w:footnote w:type="continuationSeparator" w:id="0">
    <w:p w:rsidR="001A4AE0" w:rsidRDefault="001A4AE0" w:rsidP="00906DCB">
      <w:r>
        <w:continuationSeparator/>
      </w:r>
    </w:p>
  </w:footnote>
  <w:footnote w:id="1">
    <w:p w:rsidR="004F1512" w:rsidRDefault="004F1512" w:rsidP="00B92458">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512" w:rsidRDefault="004F1512">
    <w:pPr>
      <w:pStyle w:val="Header"/>
    </w:pPr>
  </w:p>
  <w:p w:rsidR="004F1512" w:rsidRPr="00906DCB" w:rsidRDefault="004F1512"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D81882">
      <w:rPr>
        <w:rFonts w:ascii="Times New Roman" w:hAnsi="Times New Roman" w:cs="Times New Roman"/>
        <w:noProof/>
        <w:sz w:val="22"/>
        <w:szCs w:val="22"/>
      </w:rPr>
      <w:t>7</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A764B7C"/>
    <w:multiLevelType w:val="hybridMultilevel"/>
    <w:tmpl w:val="456245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5"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73A2B30"/>
    <w:multiLevelType w:val="hybridMultilevel"/>
    <w:tmpl w:val="2E2A6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
  </w:num>
  <w:num w:numId="2">
    <w:abstractNumId w:val="4"/>
  </w:num>
  <w:num w:numId="3">
    <w:abstractNumId w:val="2"/>
  </w:num>
  <w:num w:numId="4">
    <w:abstractNumId w:val="8"/>
  </w:num>
  <w:num w:numId="5">
    <w:abstractNumId w:val="17"/>
  </w:num>
  <w:num w:numId="6">
    <w:abstractNumId w:val="5"/>
  </w:num>
  <w:num w:numId="7">
    <w:abstractNumId w:val="6"/>
  </w:num>
  <w:num w:numId="8">
    <w:abstractNumId w:val="7"/>
  </w:num>
  <w:num w:numId="9">
    <w:abstractNumId w:val="1"/>
  </w:num>
  <w:num w:numId="10">
    <w:abstractNumId w:val="15"/>
  </w:num>
  <w:num w:numId="11">
    <w:abstractNumId w:val="18"/>
  </w:num>
  <w:num w:numId="12">
    <w:abstractNumId w:val="9"/>
  </w:num>
  <w:num w:numId="13">
    <w:abstractNumId w:val="19"/>
  </w:num>
  <w:num w:numId="14">
    <w:abstractNumId w:val="16"/>
  </w:num>
  <w:num w:numId="15">
    <w:abstractNumId w:val="13"/>
  </w:num>
  <w:num w:numId="16">
    <w:abstractNumId w:val="21"/>
  </w:num>
  <w:num w:numId="17">
    <w:abstractNumId w:val="14"/>
  </w:num>
  <w:num w:numId="18">
    <w:abstractNumId w:val="22"/>
  </w:num>
  <w:num w:numId="19">
    <w:abstractNumId w:val="0"/>
  </w:num>
  <w:num w:numId="20">
    <w:abstractNumId w:val="10"/>
  </w:num>
  <w:num w:numId="21">
    <w:abstractNumId w:val="12"/>
  </w:num>
  <w:num w:numId="22">
    <w:abstractNumId w:val="20"/>
  </w:num>
  <w:num w:numId="2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rson w15:author="Eric">
    <w15:presenceInfo w15:providerId="None" w15:userId="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7568"/>
    <w:rsid w:val="00035A8E"/>
    <w:rsid w:val="000360D9"/>
    <w:rsid w:val="00044D3A"/>
    <w:rsid w:val="00050571"/>
    <w:rsid w:val="00052C65"/>
    <w:rsid w:val="000567AA"/>
    <w:rsid w:val="0008726B"/>
    <w:rsid w:val="000A372A"/>
    <w:rsid w:val="000A54CB"/>
    <w:rsid w:val="000A6AAF"/>
    <w:rsid w:val="000B5029"/>
    <w:rsid w:val="000F1E70"/>
    <w:rsid w:val="000F660B"/>
    <w:rsid w:val="00106A46"/>
    <w:rsid w:val="0011383B"/>
    <w:rsid w:val="00113BB8"/>
    <w:rsid w:val="00136008"/>
    <w:rsid w:val="00143053"/>
    <w:rsid w:val="001471BC"/>
    <w:rsid w:val="00156F04"/>
    <w:rsid w:val="001678B0"/>
    <w:rsid w:val="00180EA2"/>
    <w:rsid w:val="001A2914"/>
    <w:rsid w:val="001A4AE0"/>
    <w:rsid w:val="001B4B73"/>
    <w:rsid w:val="00256813"/>
    <w:rsid w:val="00264FA9"/>
    <w:rsid w:val="002758D7"/>
    <w:rsid w:val="00282884"/>
    <w:rsid w:val="00285D0F"/>
    <w:rsid w:val="002902B3"/>
    <w:rsid w:val="00291500"/>
    <w:rsid w:val="00294EBB"/>
    <w:rsid w:val="002A752C"/>
    <w:rsid w:val="002C2278"/>
    <w:rsid w:val="002E08EE"/>
    <w:rsid w:val="002E39AF"/>
    <w:rsid w:val="002F2964"/>
    <w:rsid w:val="002F595D"/>
    <w:rsid w:val="002F7BA9"/>
    <w:rsid w:val="003121F9"/>
    <w:rsid w:val="00372AD1"/>
    <w:rsid w:val="003A02C3"/>
    <w:rsid w:val="003B027F"/>
    <w:rsid w:val="003C65EB"/>
    <w:rsid w:val="003D09C5"/>
    <w:rsid w:val="003D5A1D"/>
    <w:rsid w:val="003F77D7"/>
    <w:rsid w:val="004043BF"/>
    <w:rsid w:val="00414FAD"/>
    <w:rsid w:val="004235A3"/>
    <w:rsid w:val="00437048"/>
    <w:rsid w:val="0044708B"/>
    <w:rsid w:val="00453938"/>
    <w:rsid w:val="004647CF"/>
    <w:rsid w:val="00470841"/>
    <w:rsid w:val="00482CE4"/>
    <w:rsid w:val="00490CD6"/>
    <w:rsid w:val="004A0A0A"/>
    <w:rsid w:val="004A6E69"/>
    <w:rsid w:val="004C001C"/>
    <w:rsid w:val="004C1795"/>
    <w:rsid w:val="004C3957"/>
    <w:rsid w:val="004C40D1"/>
    <w:rsid w:val="004E3BB7"/>
    <w:rsid w:val="004F1512"/>
    <w:rsid w:val="004F4226"/>
    <w:rsid w:val="00512460"/>
    <w:rsid w:val="00512679"/>
    <w:rsid w:val="0056642C"/>
    <w:rsid w:val="00593382"/>
    <w:rsid w:val="005B6E5D"/>
    <w:rsid w:val="005C4888"/>
    <w:rsid w:val="005C7619"/>
    <w:rsid w:val="005E6019"/>
    <w:rsid w:val="005E7309"/>
    <w:rsid w:val="006116E3"/>
    <w:rsid w:val="006B6EDE"/>
    <w:rsid w:val="006C159C"/>
    <w:rsid w:val="006C3833"/>
    <w:rsid w:val="006D2919"/>
    <w:rsid w:val="006F1016"/>
    <w:rsid w:val="006F2E84"/>
    <w:rsid w:val="006F3C9C"/>
    <w:rsid w:val="00702314"/>
    <w:rsid w:val="00705B37"/>
    <w:rsid w:val="00706F14"/>
    <w:rsid w:val="00713BCE"/>
    <w:rsid w:val="00713DC7"/>
    <w:rsid w:val="00721FD7"/>
    <w:rsid w:val="00726C75"/>
    <w:rsid w:val="007279B1"/>
    <w:rsid w:val="007503C8"/>
    <w:rsid w:val="007560F9"/>
    <w:rsid w:val="007746AF"/>
    <w:rsid w:val="00792737"/>
    <w:rsid w:val="007A72ED"/>
    <w:rsid w:val="007B4559"/>
    <w:rsid w:val="007C567F"/>
    <w:rsid w:val="007F712C"/>
    <w:rsid w:val="007F7171"/>
    <w:rsid w:val="008037E3"/>
    <w:rsid w:val="008101C5"/>
    <w:rsid w:val="008137C9"/>
    <w:rsid w:val="0082512E"/>
    <w:rsid w:val="00833CA5"/>
    <w:rsid w:val="00857FD3"/>
    <w:rsid w:val="00875771"/>
    <w:rsid w:val="008871DA"/>
    <w:rsid w:val="00894FC9"/>
    <w:rsid w:val="00897809"/>
    <w:rsid w:val="008B0823"/>
    <w:rsid w:val="008B68B8"/>
    <w:rsid w:val="008C3C29"/>
    <w:rsid w:val="008D4D0D"/>
    <w:rsid w:val="008F3D8B"/>
    <w:rsid w:val="00906DCB"/>
    <w:rsid w:val="00907718"/>
    <w:rsid w:val="009344D8"/>
    <w:rsid w:val="009477DF"/>
    <w:rsid w:val="00956736"/>
    <w:rsid w:val="00961ACE"/>
    <w:rsid w:val="009633F1"/>
    <w:rsid w:val="009647FC"/>
    <w:rsid w:val="00972AA1"/>
    <w:rsid w:val="009853DC"/>
    <w:rsid w:val="009B1013"/>
    <w:rsid w:val="009C6113"/>
    <w:rsid w:val="009E398A"/>
    <w:rsid w:val="009F59E6"/>
    <w:rsid w:val="009F7203"/>
    <w:rsid w:val="009F7E4D"/>
    <w:rsid w:val="00A02ECB"/>
    <w:rsid w:val="00A41996"/>
    <w:rsid w:val="00AA14BB"/>
    <w:rsid w:val="00AB2A2B"/>
    <w:rsid w:val="00AE328E"/>
    <w:rsid w:val="00AF191C"/>
    <w:rsid w:val="00AF56C2"/>
    <w:rsid w:val="00B05813"/>
    <w:rsid w:val="00B05CDE"/>
    <w:rsid w:val="00B21C50"/>
    <w:rsid w:val="00B31BB6"/>
    <w:rsid w:val="00B46386"/>
    <w:rsid w:val="00B5003E"/>
    <w:rsid w:val="00B57555"/>
    <w:rsid w:val="00B7127C"/>
    <w:rsid w:val="00B82A1C"/>
    <w:rsid w:val="00B92458"/>
    <w:rsid w:val="00B93A32"/>
    <w:rsid w:val="00B95CD3"/>
    <w:rsid w:val="00BA5259"/>
    <w:rsid w:val="00BB2A3E"/>
    <w:rsid w:val="00BB7F2E"/>
    <w:rsid w:val="00BC0B9D"/>
    <w:rsid w:val="00BC1F13"/>
    <w:rsid w:val="00BD052F"/>
    <w:rsid w:val="00BE19D4"/>
    <w:rsid w:val="00BE3373"/>
    <w:rsid w:val="00C032D7"/>
    <w:rsid w:val="00C13FBC"/>
    <w:rsid w:val="00C25760"/>
    <w:rsid w:val="00C25B08"/>
    <w:rsid w:val="00C3723B"/>
    <w:rsid w:val="00C5783F"/>
    <w:rsid w:val="00C77A86"/>
    <w:rsid w:val="00C91D21"/>
    <w:rsid w:val="00CA54A1"/>
    <w:rsid w:val="00CA7EC7"/>
    <w:rsid w:val="00D53704"/>
    <w:rsid w:val="00D577AF"/>
    <w:rsid w:val="00D6374E"/>
    <w:rsid w:val="00D71E7D"/>
    <w:rsid w:val="00D81882"/>
    <w:rsid w:val="00D82F08"/>
    <w:rsid w:val="00D950D4"/>
    <w:rsid w:val="00DA1157"/>
    <w:rsid w:val="00DA1DF5"/>
    <w:rsid w:val="00DA3654"/>
    <w:rsid w:val="00DA4262"/>
    <w:rsid w:val="00DB309A"/>
    <w:rsid w:val="00DC00A0"/>
    <w:rsid w:val="00DC22CB"/>
    <w:rsid w:val="00DC7DE7"/>
    <w:rsid w:val="00DD037E"/>
    <w:rsid w:val="00DF03D4"/>
    <w:rsid w:val="00E23722"/>
    <w:rsid w:val="00E25768"/>
    <w:rsid w:val="00E311B8"/>
    <w:rsid w:val="00E34E80"/>
    <w:rsid w:val="00E410F3"/>
    <w:rsid w:val="00E61F24"/>
    <w:rsid w:val="00E6598B"/>
    <w:rsid w:val="00E733E7"/>
    <w:rsid w:val="00E80B5B"/>
    <w:rsid w:val="00E93735"/>
    <w:rsid w:val="00E95918"/>
    <w:rsid w:val="00EB600F"/>
    <w:rsid w:val="00EC0137"/>
    <w:rsid w:val="00ED0B49"/>
    <w:rsid w:val="00EE776C"/>
    <w:rsid w:val="00F010EE"/>
    <w:rsid w:val="00F223C0"/>
    <w:rsid w:val="00F46346"/>
    <w:rsid w:val="00F51E9E"/>
    <w:rsid w:val="00F56574"/>
    <w:rsid w:val="00F67EEA"/>
    <w:rsid w:val="00F7246E"/>
    <w:rsid w:val="00F83594"/>
    <w:rsid w:val="00F917A1"/>
    <w:rsid w:val="00FA495E"/>
    <w:rsid w:val="00FC1AFB"/>
    <w:rsid w:val="00FC5420"/>
    <w:rsid w:val="00FD05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2AB5F"/>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semiHidden/>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semiHidden/>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6.emf"/><Relationship Id="rId42" Type="http://schemas.openxmlformats.org/officeDocument/2006/relationships/image" Target="media/image16.emf"/><Relationship Id="rId47" Type="http://schemas.openxmlformats.org/officeDocument/2006/relationships/package" Target="embeddings/Microsoft_Visio_Drawing16.vsdx"/><Relationship Id="rId63" Type="http://schemas.openxmlformats.org/officeDocument/2006/relationships/image" Target="media/image27.tmp"/><Relationship Id="rId68" Type="http://schemas.openxmlformats.org/officeDocument/2006/relationships/image" Target="media/image30.tmp"/><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0.emf"/><Relationship Id="rId11" Type="http://schemas.openxmlformats.org/officeDocument/2006/relationships/package" Target="embeddings/Microsoft_Visio_Drawing.vsdx"/><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hyperlink" Target="https://github.com/ericjsy/web-dev/tree/master/concept/hierarchy" TargetMode="External"/><Relationship Id="rId40" Type="http://schemas.openxmlformats.org/officeDocument/2006/relationships/image" Target="media/image15.emf"/><Relationship Id="rId45" Type="http://schemas.openxmlformats.org/officeDocument/2006/relationships/package" Target="embeddings/Microsoft_Visio_Drawing15.vsdx"/><Relationship Id="rId53" Type="http://schemas.openxmlformats.org/officeDocument/2006/relationships/package" Target="embeddings/Microsoft_Visio_Drawing19.vsdx"/><Relationship Id="rId58" Type="http://schemas.openxmlformats.org/officeDocument/2006/relationships/image" Target="media/image24.emf"/><Relationship Id="rId66" Type="http://schemas.openxmlformats.org/officeDocument/2006/relationships/hyperlink" Target="http://www.pixabay.com"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5.tmp"/><Relationship Id="rId19" Type="http://schemas.openxmlformats.org/officeDocument/2006/relationships/image" Target="media/image5.emf"/><Relationship Id="rId14" Type="http://schemas.openxmlformats.org/officeDocument/2006/relationships/hyperlink" Target="https://github.com/ericjsy/web-dev/tree/master/concept/wireframes" TargetMode="External"/><Relationship Id="rId22" Type="http://schemas.openxmlformats.org/officeDocument/2006/relationships/package" Target="embeddings/Microsoft_Visio_Drawing4.vsdx"/><Relationship Id="rId27" Type="http://schemas.openxmlformats.org/officeDocument/2006/relationships/image" Target="media/image9.emf"/><Relationship Id="rId30" Type="http://schemas.openxmlformats.org/officeDocument/2006/relationships/package" Target="embeddings/Microsoft_Visio_Drawing8.vsdx"/><Relationship Id="rId35" Type="http://schemas.openxmlformats.org/officeDocument/2006/relationships/image" Target="media/image13.emf"/><Relationship Id="rId43" Type="http://schemas.openxmlformats.org/officeDocument/2006/relationships/package" Target="embeddings/Microsoft_Visio_Drawing14.vsdx"/><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8.tmp"/><Relationship Id="rId69" Type="http://schemas.openxmlformats.org/officeDocument/2006/relationships/image" Target="media/image31.png"/><Relationship Id="rId8" Type="http://schemas.openxmlformats.org/officeDocument/2006/relationships/hyperlink" Target="http://www.uglycakeshop.sg/" TargetMode="External"/><Relationship Id="rId51" Type="http://schemas.openxmlformats.org/officeDocument/2006/relationships/package" Target="embeddings/Microsoft_Visio_Drawing18.vsdx"/><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github.com/ericjsy/web-dev/tree/master/concept/hierarchy" TargetMode="Externa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package" Target="embeddings/Microsoft_Visio_Drawing22.vsdx"/><Relationship Id="rId67" Type="http://schemas.openxmlformats.org/officeDocument/2006/relationships/image" Target="media/image29.tmp"/><Relationship Id="rId20" Type="http://schemas.openxmlformats.org/officeDocument/2006/relationships/package" Target="embeddings/Microsoft_Visio_Drawing3.vsdx"/><Relationship Id="rId41" Type="http://schemas.openxmlformats.org/officeDocument/2006/relationships/package" Target="embeddings/Microsoft_Visio_Drawing13.vsdx"/><Relationship Id="rId54" Type="http://schemas.openxmlformats.org/officeDocument/2006/relationships/image" Target="media/image22.emf"/><Relationship Id="rId62" Type="http://schemas.openxmlformats.org/officeDocument/2006/relationships/image" Target="media/image26.tmp"/><Relationship Id="rId70" Type="http://schemas.openxmlformats.org/officeDocument/2006/relationships/image" Target="media/image32.tm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package" Target="embeddings/Microsoft_Visio_Drawing17.vsdx"/><Relationship Id="rId57" Type="http://schemas.openxmlformats.org/officeDocument/2006/relationships/package" Target="embeddings/Microsoft_Visio_Drawing21.vsdx"/><Relationship Id="rId10" Type="http://schemas.openxmlformats.org/officeDocument/2006/relationships/image" Target="media/image1.emf"/><Relationship Id="rId31" Type="http://schemas.openxmlformats.org/officeDocument/2006/relationships/image" Target="media/image11.emf"/><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hyperlink" Target="ftp://ftp.bcitdev.com/Milestone3Directory/htmlpages/index.html" TargetMode="External"/><Relationship Id="rId65" Type="http://schemas.openxmlformats.org/officeDocument/2006/relationships/hyperlink" Target="http://www.flickr.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aintgermainbakery.com/" TargetMode="External"/><Relationship Id="rId13" Type="http://schemas.openxmlformats.org/officeDocument/2006/relationships/image" Target="media/image2.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34" Type="http://schemas.openxmlformats.org/officeDocument/2006/relationships/package" Target="embeddings/Microsoft_Visio_Drawing10.vsdx"/><Relationship Id="rId50" Type="http://schemas.openxmlformats.org/officeDocument/2006/relationships/image" Target="media/image20.emf"/><Relationship Id="rId55" Type="http://schemas.openxmlformats.org/officeDocument/2006/relationships/package" Target="embeddings/Microsoft_Visio_Drawing20.vsdx"/><Relationship Id="rId7" Type="http://schemas.openxmlformats.org/officeDocument/2006/relationships/endnotes" Target="endnotes.xml"/><Relationship Id="rId7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F1DD7-BB14-4139-A6EA-139EAC0D1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41</Pages>
  <Words>5735</Words>
  <Characters>32692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Ryan Liang</cp:lastModifiedBy>
  <cp:revision>182</cp:revision>
  <dcterms:created xsi:type="dcterms:W3CDTF">2017-03-04T21:44:00Z</dcterms:created>
  <dcterms:modified xsi:type="dcterms:W3CDTF">2017-03-24T06:36:00Z</dcterms:modified>
</cp:coreProperties>
</file>